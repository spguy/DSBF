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37E9" w:rsidRDefault="009437E9"/>
    <w:p w:rsidR="009437E9" w:rsidRDefault="002A13D0">
      <w:pPr>
        <w:widowControl/>
        <w:jc w:val="left"/>
      </w:pPr>
      <w:r>
        <w:rPr>
          <w:noProof/>
          <w:color w:val="2222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1D24779" wp14:editId="2B0CEC69">
                <wp:simplePos x="0" y="0"/>
                <wp:positionH relativeFrom="column">
                  <wp:posOffset>221993</wp:posOffset>
                </wp:positionH>
                <wp:positionV relativeFrom="page">
                  <wp:posOffset>1662866</wp:posOffset>
                </wp:positionV>
                <wp:extent cx="2900045" cy="1855470"/>
                <wp:effectExtent l="0" t="0" r="0" b="0"/>
                <wp:wrapTopAndBottom/>
                <wp:docPr id="29" name="组合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0045" cy="1855470"/>
                          <a:chOff x="-67046" y="-1"/>
                          <a:chExt cx="3062652" cy="1950310"/>
                        </a:xfrm>
                      </wpg:grpSpPr>
                      <wps:wsp>
                        <wps:cNvPr id="26" name="文本框 26"/>
                        <wps:cNvSpPr txBox="1"/>
                        <wps:spPr>
                          <a:xfrm>
                            <a:off x="-67046" y="1804294"/>
                            <a:ext cx="3062652" cy="1460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3F507D" w:rsidRDefault="009437E9" w:rsidP="009437E9">
                              <w:pPr>
                                <w:pStyle w:val="a4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lang w:eastAsia="zh-CN"/>
                                </w:rPr>
                              </w:pP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Fig.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13</w:t>
                              </w:r>
                              <w:r w:rsidRPr="003F507D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Calculation time comparison.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图片 81" descr="C:\Users\pc\Documents\WeChat Files\wxid_axs3o6i4wc3812\FileStorage\Temp\1717571830437.png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67046" y="-1"/>
                            <a:ext cx="3011104" cy="1802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D24779" id="组合 29" o:spid="_x0000_s1026" style="position:absolute;margin-left:17.5pt;margin-top:130.95pt;width:228.35pt;height:146.1pt;z-index:251681792;mso-position-vertical-relative:page;mso-width-relative:margin;mso-height-relative:margin" coordorigin="-670" coordsize="30626,19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26" o:spid="_x0000_s1027" type="#_x0000_t202" style="position:absolute;left:-670;top:18042;width:30626;height:1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sjDMMA&#10;AADbAAAADwAAAGRycy9kb3ducmV2LnhtbESPzYvCMBTE7wv+D+EJXhZN7aEs1Sh+gofdgx94fjTP&#10;tti8lCTa+t+bhYU9DjPzG2a+7E0jnuR8bVnBdJKAIC6srrlUcDnvx18gfEDW2FgmBS/ysFwMPuaY&#10;a9vxkZ6nUIoIYZ+jgiqENpfSFxUZ9BPbEkfvZp3BEKUrpXbYRbhpZJokmTRYc1yosKVNRcX99DAK&#10;sq17dEfefG4vu2/8acv0un5dlRoN+9UMRKA+/If/2getIM3g90v8AXLx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+sjDMMAAADbAAAADwAAAAAAAAAAAAAAAACYAgAAZHJzL2Rv&#10;d25yZXYueG1sUEsFBgAAAAAEAAQA9QAAAIgDAAAAAA==&#10;" stroked="f">
                  <v:textbox inset="0,0,0,0">
                    <w:txbxContent>
                      <w:p w:rsidR="009437E9" w:rsidRPr="003F507D" w:rsidRDefault="009437E9" w:rsidP="009437E9">
                        <w:pPr>
                          <w:pStyle w:val="a4"/>
                          <w:jc w:val="both"/>
                          <w:rPr>
                            <w:rFonts w:ascii="Times New Roman" w:hAnsi="Times New Roman" w:cs="Times New Roman"/>
                            <w:noProof/>
                            <w:lang w:eastAsia="zh-CN"/>
                          </w:rPr>
                        </w:pP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t xml:space="preserve">Fig. 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13</w:t>
                        </w:r>
                        <w:r w:rsidRPr="003F507D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Calculation time comparison.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81" o:spid="_x0000_s1028" type="#_x0000_t75" style="position:absolute;left:-670;width:30110;height:180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woqnDAAAA2wAAAA8AAABkcnMvZG93bnJldi54bWxEj0FrwkAUhO+F/oflFXqrGwuKpK4igsWD&#10;0Bql52f2maTNvg27z5j++25B8DjMzDfMfDm4VvUUYuPZwHiUgSIuvW24MnA8bF5moKIgW2w9k4Ff&#10;irBcPD7MMbf+ynvqC6lUgnDM0UAt0uVax7Imh3HkO+LknX1wKEmGStuA1wR3rX7Nsql22HBaqLGj&#10;dU3lT3FxBlbSr3efXx/fXASZZFPZ7N9PrTHPT8PqDZTQIPfwrb21BmZj+P+SfoBe/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XCiqcMAAADbAAAADwAAAAAAAAAAAAAAAACf&#10;AgAAZHJzL2Rvd25yZXYueG1sUEsFBgAAAAAEAAQA9wAAAI8DAAAAAA==&#10;">
                  <v:imagedata r:id="rId8" o:title="1717571830437"/>
                  <v:path arrowok="t"/>
                </v:shape>
                <w10:wrap type="topAndBottom" anchory="page"/>
              </v:group>
            </w:pict>
          </mc:Fallback>
        </mc:AlternateContent>
      </w: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8DBA534" wp14:editId="4D5DB8CC">
                <wp:simplePos x="0" y="0"/>
                <wp:positionH relativeFrom="column">
                  <wp:posOffset>1009352</wp:posOffset>
                </wp:positionH>
                <wp:positionV relativeFrom="page">
                  <wp:posOffset>3898662</wp:posOffset>
                </wp:positionV>
                <wp:extent cx="3472697" cy="2468245"/>
                <wp:effectExtent l="0" t="0" r="0" b="8255"/>
                <wp:wrapTopAndBottom/>
                <wp:docPr id="50" name="组合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2697" cy="2468245"/>
                          <a:chOff x="-200272" y="0"/>
                          <a:chExt cx="3473251" cy="2468258"/>
                        </a:xfrm>
                      </wpg:grpSpPr>
                      <pic:pic xmlns:pic="http://schemas.openxmlformats.org/drawingml/2006/picture">
                        <pic:nvPicPr>
                          <pic:cNvPr id="45" name="图片 45" descr="C:\Users\pc\Documents\WeChat Files\wxid_axs3o6i4wc3812\FileStorage\Temp\1717556050163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00272" y="0"/>
                            <a:ext cx="3200400" cy="2264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文本框 49"/>
                        <wps:cNvSpPr txBox="1"/>
                        <wps:spPr>
                          <a:xfrm>
                            <a:off x="-83531" y="2259977"/>
                            <a:ext cx="3356510" cy="20828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5C0DD4" w:rsidRDefault="009437E9" w:rsidP="009437E9">
                              <w:pPr>
                                <w:pStyle w:val="a4"/>
                                <w:tabs>
                                  <w:tab w:val="clear" w:pos="400"/>
                                  <w:tab w:val="left" w:pos="208"/>
                                </w:tabs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3D217C">
                                <w:rPr>
                                  <w:rFonts w:ascii="Times New Roman" w:hAnsi="Times New Roman" w:cs="Times New Roman"/>
                                </w:rPr>
                                <w:t xml:space="preserve">Fig. </w:t>
                              </w:r>
                              <w:r w:rsidRPr="003D217C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3D217C">
                                <w:rPr>
                                  <w:rFonts w:ascii="Times New Roman" w:hAnsi="Times New Roman" w:cs="Times New Roman"/>
                                </w:rPr>
                                <w:instrText xml:space="preserve"> SEQ Fig. \* ARABIC </w:instrText>
                              </w:r>
                              <w:r w:rsidRPr="003D217C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Pr="003D217C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10</w:t>
                              </w:r>
                              <w:r w:rsidRPr="003D217C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="003D217C" w:rsidRPr="003D217C"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</w:rPr>
                                <w:t xml:space="preserve"> Results of GA optimization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DBA534" id="组合 50" o:spid="_x0000_s1029" style="position:absolute;margin-left:79.5pt;margin-top:307pt;width:273.45pt;height:194.35pt;z-index:251687936;mso-position-vertical-relative:page;mso-width-relative:margin;mso-height-relative:margin" coordorigin="-2002" coordsize="34732,246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">
                <v:shape id="图片 45" o:spid="_x0000_s1030" type="#_x0000_t75" style="position:absolute;left:-2002;width:32003;height:226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JwhvGAAAA2wAAAA8AAABkcnMvZG93bnJldi54bWxEj09rAjEUxO+C3yG8Qi+i2RYVWY0i0kJF&#10;L/6hxdtj89ws3bxsN6m7fnsjCB6HmfkNM1u0thQXqn3hWMHbIAFBnDldcK7gePjsT0D4gKyxdEwK&#10;ruRhMe92Zphq1/COLvuQiwhhn6ICE0KVSukzQxb9wFXE0Tu72mKIss6lrrGJcFvK9yQZS4sFxwWD&#10;Fa0MZb/7f6ugZ3o/23Yz/siv6+ZvqYfrzen7pNTrS7ucggjUhmf40f7SCoYjuH+JP0DO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gnCG8YAAADbAAAADwAAAAAAAAAAAAAA&#10;AACfAgAAZHJzL2Rvd25yZXYueG1sUEsFBgAAAAAEAAQA9wAAAJIDAAAAAA==&#10;">
                  <v:imagedata r:id="rId10" o:title="1717556050163"/>
                  <v:path arrowok="t"/>
                </v:shape>
                <v:shape id="文本框 49" o:spid="_x0000_s1031" type="#_x0000_t202" style="position:absolute;left:-835;top:22599;width:33564;height:2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gdRsYA&#10;AADbAAAADwAAAGRycy9kb3ducmV2LnhtbESPQUvDQBSE74L/YXmCF2k3aght7LaUoqC9FGMvvT2y&#10;r9lo9m3Y3bTx37tCocdhZr5hFqvRduJEPrSOFTxOMxDEtdMtNwr2X2+TGYgQkTV2jknBLwVYLW9v&#10;Flhqd+ZPOlWxEQnCoUQFJsa+lDLUhiyGqeuJk3d03mJM0jdSezwnuO3kU5YV0mLLacFgTxtD9U81&#10;WAW7/LAzD8PxdbvOn/3HftgU302l1P3duH4BEWmM1/Cl/a4V5HP4/5J+gFz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gdRsYAAADbAAAADwAAAAAAAAAAAAAAAACYAgAAZHJz&#10;L2Rvd25yZXYueG1sUEsFBgAAAAAEAAQA9QAAAIsDAAAAAA==&#10;" stroked="f">
                  <v:textbox style="mso-fit-shape-to-text:t" inset="0,0,0,0">
                    <w:txbxContent>
                      <w:p w:rsidR="009437E9" w:rsidRPr="005C0DD4" w:rsidRDefault="009437E9" w:rsidP="009437E9">
                        <w:pPr>
                          <w:pStyle w:val="a4"/>
                          <w:tabs>
                            <w:tab w:val="clear" w:pos="400"/>
                            <w:tab w:val="left" w:pos="208"/>
                          </w:tabs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3D217C">
                          <w:rPr>
                            <w:rFonts w:ascii="Times New Roman" w:hAnsi="Times New Roman" w:cs="Times New Roman"/>
                          </w:rPr>
                          <w:t xml:space="preserve">Fig. </w:t>
                        </w:r>
                        <w:r w:rsidRPr="003D217C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3D217C">
                          <w:rPr>
                            <w:rFonts w:ascii="Times New Roman" w:hAnsi="Times New Roman" w:cs="Times New Roman"/>
                          </w:rPr>
                          <w:instrText xml:space="preserve"> SEQ Fig. \* ARABIC </w:instrText>
                        </w:r>
                        <w:r w:rsidRPr="003D217C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Pr="003D217C">
                          <w:rPr>
                            <w:rFonts w:ascii="Times New Roman" w:hAnsi="Times New Roman" w:cs="Times New Roman"/>
                            <w:noProof/>
                          </w:rPr>
                          <w:t>10</w:t>
                        </w:r>
                        <w:r w:rsidRPr="003D217C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="003D217C" w:rsidRPr="003D217C"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 w:rsidRPr="005C0DD4">
                          <w:rPr>
                            <w:rFonts w:ascii="Times New Roman" w:hAnsi="Times New Roman" w:cs="Times New Roman"/>
                          </w:rPr>
                          <w:t xml:space="preserve"> Results of GA optimization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F873C15" wp14:editId="2218C088">
                <wp:simplePos x="0" y="0"/>
                <wp:positionH relativeFrom="column">
                  <wp:posOffset>635</wp:posOffset>
                </wp:positionH>
                <wp:positionV relativeFrom="paragraph">
                  <wp:posOffset>5693112</wp:posOffset>
                </wp:positionV>
                <wp:extent cx="3200456" cy="2094230"/>
                <wp:effectExtent l="0" t="0" r="0" b="1270"/>
                <wp:wrapTopAndBottom/>
                <wp:docPr id="93" name="组合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56" cy="2094230"/>
                          <a:chOff x="0" y="0"/>
                          <a:chExt cx="3200866" cy="2094236"/>
                        </a:xfrm>
                      </wpg:grpSpPr>
                      <pic:pic xmlns:pic="http://schemas.openxmlformats.org/drawingml/2006/picture">
                        <pic:nvPicPr>
                          <pic:cNvPr id="91" name="图片 91" descr="C:\Users\pc\Documents\WeChat Files\wxid_axs3o6i4wc3812\FileStorage\Temp\66ff25fb3e10c2d4d419c49d760e69b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16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2" name="文本框 92"/>
                        <wps:cNvSpPr txBox="1"/>
                        <wps:spPr>
                          <a:xfrm>
                            <a:off x="691" y="1678310"/>
                            <a:ext cx="3200175" cy="4159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3F507D" w:rsidRDefault="009437E9" w:rsidP="009437E9">
                              <w:pPr>
                                <w:pStyle w:val="a4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lang w:eastAsia="zh-CN"/>
                                </w:rPr>
                              </w:pP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Fig.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16</w:t>
                              </w:r>
                              <w:r w:rsidRPr="003F507D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Power gain throughout the process of satellite reselections..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F873C15" id="组合 93" o:spid="_x0000_s1032" style="position:absolute;margin-left:.05pt;margin-top:448.3pt;width:252pt;height:164.9pt;z-index:251683840;mso-width-relative:margin" coordsize="32008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">
                <v:shape id="图片 91" o:spid="_x0000_s1033" type="#_x0000_t75" style="position:absolute;width:30632;height:16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By6e/AAAA2wAAAA8AAABkcnMvZG93bnJldi54bWxEj0GrwjAQhO+C/yGs4E1TBR9ajSKC6NFX&#10;xfPSrG212dQmavvvjSB4HGbmG2axakwpnlS7wrKC0TACQZxaXXCm4HTcDqYgnEfWWFomBS05WC27&#10;nQXG2r74n56Jz0SAsItRQe59FUvp0pwMuqGtiIN3sbVBH2SdSV3jK8BNKcdR9CcNFhwWcqxok1N6&#10;Sx5GgRkX7f3W7g7XaErr9EHJRJ83SvV7zXoOwlPjf+Fve68VzEbw+RJ+gFy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/AcunvwAAANsAAAAPAAAAAAAAAAAAAAAAAJ8CAABk&#10;cnMvZG93bnJldi54bWxQSwUGAAAAAAQABAD3AAAAiwMAAAAA&#10;">
                  <v:imagedata r:id="rId12" o:title="66ff25fb3e10c2d4d419c49d760e69b"/>
                  <v:path arrowok="t"/>
                </v:shape>
                <v:shape id="文本框 92" o:spid="_x0000_s1034" type="#_x0000_t202" style="position:absolute;left:6;top:16783;width:32002;height:41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DyjcM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MYX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DyjcMYAAADbAAAADwAAAAAAAAAAAAAAAACYAgAAZHJz&#10;L2Rvd25yZXYueG1sUEsFBgAAAAAEAAQA9QAAAIsDAAAAAA==&#10;" stroked="f">
                  <v:textbox style="mso-fit-shape-to-text:t" inset="0,0,0,0">
                    <w:txbxContent>
                      <w:p w:rsidR="009437E9" w:rsidRPr="003F507D" w:rsidRDefault="009437E9" w:rsidP="009437E9">
                        <w:pPr>
                          <w:pStyle w:val="a4"/>
                          <w:jc w:val="both"/>
                          <w:rPr>
                            <w:rFonts w:ascii="Times New Roman" w:hAnsi="Times New Roman" w:cs="Times New Roman"/>
                            <w:noProof/>
                            <w:lang w:eastAsia="zh-CN"/>
                          </w:rPr>
                        </w:pP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t xml:space="preserve">Fig. 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16</w:t>
                        </w:r>
                        <w:r w:rsidRPr="003F507D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Power gain throughout the process of satellite reselections..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437E9">
        <w:br w:type="page"/>
      </w:r>
    </w:p>
    <w:p w:rsidR="009437E9" w:rsidRDefault="002A13D0">
      <w:r w:rsidRPr="002A13D0"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03129EB7" wp14:editId="7C5F7851">
                <wp:simplePos x="0" y="0"/>
                <wp:positionH relativeFrom="column">
                  <wp:posOffset>641673</wp:posOffset>
                </wp:positionH>
                <wp:positionV relativeFrom="paragraph">
                  <wp:posOffset>1992520</wp:posOffset>
                </wp:positionV>
                <wp:extent cx="3228340" cy="4652642"/>
                <wp:effectExtent l="0" t="0" r="0" b="0"/>
                <wp:wrapNone/>
                <wp:docPr id="164" name="组合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8340" cy="4652642"/>
                          <a:chOff x="0" y="0"/>
                          <a:chExt cx="3228340" cy="4652642"/>
                        </a:xfrm>
                      </wpg:grpSpPr>
                      <wpg:grpSp>
                        <wpg:cNvPr id="165" name="组合 165"/>
                        <wpg:cNvGrpSpPr/>
                        <wpg:grpSpPr>
                          <a:xfrm>
                            <a:off x="0" y="0"/>
                            <a:ext cx="3228340" cy="4652642"/>
                            <a:chOff x="0" y="0"/>
                            <a:chExt cx="3231694" cy="4819577"/>
                          </a:xfrm>
                        </wpg:grpSpPr>
                        <wpg:grpSp>
                          <wpg:cNvPr id="166" name="组合 166"/>
                          <wpg:cNvGrpSpPr/>
                          <wpg:grpSpPr>
                            <a:xfrm>
                              <a:off x="0" y="0"/>
                              <a:ext cx="3231694" cy="4819577"/>
                              <a:chOff x="0" y="0"/>
                              <a:chExt cx="3231694" cy="4819797"/>
                            </a:xfrm>
                          </wpg:grpSpPr>
                          <wpg:grpSp>
                            <wpg:cNvPr id="167" name="组合 167"/>
                            <wpg:cNvGrpSpPr/>
                            <wpg:grpSpPr>
                              <a:xfrm>
                                <a:off x="1" y="1845265"/>
                                <a:ext cx="3231693" cy="2974532"/>
                                <a:chOff x="1" y="1845265"/>
                                <a:chExt cx="3233052" cy="2975572"/>
                              </a:xfrm>
                            </wpg:grpSpPr>
                            <wps:wsp>
                              <wps:cNvPr id="168" name="文本框 55"/>
                              <wps:cNvSpPr txBox="1"/>
                              <wps:spPr>
                                <a:xfrm>
                                  <a:off x="1" y="4345701"/>
                                  <a:ext cx="3233052" cy="475136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2A13D0" w:rsidRDefault="002A13D0" w:rsidP="002A13D0">
                                    <w:pPr>
                                      <w:pStyle w:val="a6"/>
                                      <w:tabs>
                                        <w:tab w:val="left" w:pos="400"/>
                                      </w:tabs>
                                      <w:spacing w:before="0" w:beforeAutospacing="0" w:after="0" w:afterAutospacing="0" w:line="252" w:lineRule="auto"/>
                                      <w:ind w:right="210"/>
                                      <w:jc w:val="both"/>
                                    </w:pPr>
                                    <w:r>
                                      <w:rPr>
                                        <w:rFonts w:ascii="Times New Roman" w:eastAsia="黑体" w:hAnsi="Times New Roman" w:cs="Times New Roman"/>
                                        <w:b/>
                                        <w:bCs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w:t>Fig. 11</w:t>
                                    </w:r>
                                    <w:r>
                                      <w:rPr>
                                        <w:rFonts w:ascii="Times New Roman" w:eastAsia="黑体" w:hAnsi="Times New Roman" w:cs="Times New Roman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w:t xml:space="preserve"> The power gain of nodes on every update point. (a) the case without optimization and (b) the optimized case.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9" name="文本框 68"/>
                              <wps:cNvSpPr txBox="1"/>
                              <wps:spPr>
                                <a:xfrm>
                                  <a:off x="42352" y="1845265"/>
                                  <a:ext cx="3061970" cy="325952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2A13D0" w:rsidRDefault="002A13D0" w:rsidP="002A13D0">
                                    <w:pPr>
                                      <w:pStyle w:val="a9"/>
                                      <w:numPr>
                                        <w:ilvl w:val="0"/>
                                        <w:numId w:val="3"/>
                                      </w:numPr>
                                      <w:tabs>
                                        <w:tab w:val="left" w:pos="400"/>
                                      </w:tabs>
                                      <w:spacing w:line="252" w:lineRule="auto"/>
                                      <w:ind w:firstLineChars="0"/>
                                      <w:jc w:val="center"/>
                                      <w:rPr>
                                        <w:sz w:val="20"/>
                                      </w:rPr>
                                    </w:pPr>
                                    <w:r>
                                      <w:rPr>
                                        <w:rFonts w:ascii="Times New Roman" w:eastAsia="黑体" w:hAnsi="Times New Roman" w:cs="Times New Roman"/>
                                        <w:color w:val="FF0000"/>
                                        <w:kern w:val="24"/>
                                        <w:sz w:val="20"/>
                                        <w:szCs w:val="20"/>
                                      </w:rPr>
                                      <w:t>No optimization case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0" name="文本框 69"/>
                              <wps:cNvSpPr txBox="1"/>
                              <wps:spPr>
                                <a:xfrm>
                                  <a:off x="42352" y="4059985"/>
                                  <a:ext cx="3061970" cy="268518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2A13D0" w:rsidRDefault="002A13D0" w:rsidP="002A13D0">
                                    <w:pPr>
                                      <w:pStyle w:val="a6"/>
                                      <w:tabs>
                                        <w:tab w:val="left" w:pos="400"/>
                                      </w:tabs>
                                      <w:spacing w:before="0" w:beforeAutospacing="0" w:after="0" w:afterAutospacing="0" w:line="252" w:lineRule="auto"/>
                                      <w:ind w:right="210"/>
                                      <w:jc w:val="center"/>
                                    </w:pPr>
                                    <w:r>
                                      <w:rPr>
                                        <w:rFonts w:ascii="Times New Roman" w:eastAsia="黑体" w:hAnsi="Times New Roman" w:cs="Times New Roman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w:t>(b)</w:t>
                                    </w:r>
                                    <w:r>
                                      <w:rPr>
                                        <w:rFonts w:ascii="Times New Roman" w:eastAsia="黑体" w:hAnsi="Times New Roman" w:cs="Times New Roman"/>
                                        <w:b/>
                                        <w:bCs/>
                                        <w:color w:val="FF0000"/>
                                        <w:kern w:val="24"/>
                                        <w:sz w:val="20"/>
                                        <w:szCs w:val="20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Times New Roman" w:eastAsia="黑体" w:hAnsi="Times New Roman" w:cs="Times New Roman"/>
                                        <w:color w:val="FF0000"/>
                                        <w:kern w:val="24"/>
                                        <w:sz w:val="20"/>
                                        <w:szCs w:val="20"/>
                                      </w:rPr>
                                      <w:t>Optimized case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171" name="图片 171" descr="C:\Users\pc\Nutstore\1\我的坚果云\algo_DSBF\figures_DBF\movingOVERALL(u0)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200400" cy="1733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72" name="图片 172" descr="C:\Users\pc\Nutstore\1\我的坚果云\algo_DSBF\figures_DBF\movingOVERALL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171006"/>
                              <a:ext cx="3200400" cy="1905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73" name="矩形 173"/>
                        <wps:cNvSpPr/>
                        <wps:spPr>
                          <a:xfrm>
                            <a:off x="2740237" y="21272"/>
                            <a:ext cx="414866" cy="876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矩形 174"/>
                        <wps:cNvSpPr/>
                        <wps:spPr>
                          <a:xfrm>
                            <a:off x="2708486" y="2112404"/>
                            <a:ext cx="450003" cy="9505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129EB7" id="组合 13" o:spid="_x0000_s1035" style="position:absolute;left:0;text-align:left;margin-left:50.55pt;margin-top:156.9pt;width:254.2pt;height:366.35pt;z-index:251724800" coordsize="32283,46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">
                <v:group id="组合 165" o:spid="_x0000_s1036" style="position:absolute;width:32283;height:46526" coordsize="32316,481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mzcZM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fAb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Zs3GTCAAAA3AAAAA8A&#10;AAAAAAAAAAAAAAAAqgIAAGRycy9kb3ducmV2LnhtbFBLBQYAAAAABAAEAPoAAACZAwAAAAA=&#10;">
                  <v:group id="组合 166" o:spid="_x0000_s1037" style="position:absolute;width:32316;height:48195" coordsize="32316,481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2vkITwwAAANwAAAAP&#10;AAAAAAAAAAAAAAAAAKoCAABkcnMvZG93bnJldi54bWxQSwUGAAAAAAQABAD6AAAAmgMAAAAA&#10;">
                    <v:group id="组合 167" o:spid="_x0000_s1038" style="position:absolute;top:18452;width:32316;height:29745" coordorigin=",18452" coordsize="32330,29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  <v:shape id="文本框 55" o:spid="_x0000_s1039" type="#_x0000_t202" style="position:absolute;top:43457;width:32330;height:47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5frcUA&#10;AADcAAAADwAAAGRycy9kb3ducmV2LnhtbESPT2/CMAzF75P2HSJP2mWCdBwq1BEQ44+0AxxgiLPV&#10;mLaicaok0PLt8WHSbrbe83s/zxaDa9WdQmw8G/gcZ6CIS28brgycfrejKaiYkC22nsnAgyIs5q8v&#10;Myys7/lA92OqlIRwLNBAnVJXaB3LmhzGse+IRbv44DDJGiptA/YS7lo9ybJcO2xYGmrsaFVTeT3e&#10;nIF8HW79gVcf69Nmh/uumpy/H2dj3t+G5ReoREP6N/9d/1jBz4VWnpEJ9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zl+txQAAANwAAAAPAAAAAAAAAAAAAAAAAJgCAABkcnMv&#10;ZG93bnJldi54bWxQSwUGAAAAAAQABAD1AAAAigMAAAAA&#10;" stroked="f">
                        <v:textbox inset="0,0,0,0">
                          <w:txbxContent>
                            <w:p w:rsidR="002A13D0" w:rsidRDefault="002A13D0" w:rsidP="002A13D0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both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Fig. 11</w:t>
                              </w: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 The power gain of nodes on every update point. (a) the case without optimization and (b) the optimized case.</w:t>
                              </w:r>
                            </w:p>
                          </w:txbxContent>
                        </v:textbox>
                      </v:shape>
                      <v:shape id="文本框 68" o:spid="_x0000_s1040" type="#_x0000_t202" style="position:absolute;left:423;top:18452;width:30620;height:3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L6NsMA&#10;AADcAAAADwAAAGRycy9kb3ducmV2LnhtbERPTWvCQBC9F/wPywheSt3UQ2hTV9Gkgof2oA05D9lp&#10;EpqdDburif/eLRR6m8f7nPV2Mr24kvOdZQXPywQEcW11x42C8uvw9ALCB2SNvWVScCMP283sYY2Z&#10;tiOf6HoOjYgh7DNU0IYwZFL6uiWDfmkH4sh9W2cwROgaqR2OMdz0cpUkqTTYcWxocaC8pfrnfDEK&#10;0sJdxhPnj0X5/oGfQ7Oq9rdKqcV82r2BCDSFf/Gf+6jj/PQVfp+JF8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L6NsMAAADcAAAADwAAAAAAAAAAAAAAAACYAgAAZHJzL2Rv&#10;d25yZXYueG1sUEsFBgAAAAAEAAQA9QAAAIgDAAAAAA==&#10;" stroked="f">
                        <v:textbox inset="0,0,0,0">
                          <w:txbxContent>
                            <w:p w:rsidR="002A13D0" w:rsidRDefault="002A13D0" w:rsidP="002A13D0">
                              <w:pPr>
                                <w:pStyle w:val="a9"/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400"/>
                                </w:tabs>
                                <w:spacing w:line="252" w:lineRule="auto"/>
                                <w:ind w:firstLineChars="0"/>
                                <w:jc w:val="center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FF0000"/>
                                  <w:kern w:val="24"/>
                                  <w:sz w:val="20"/>
                                  <w:szCs w:val="20"/>
                                </w:rPr>
                                <w:t>No optimization case</w:t>
                              </w:r>
                            </w:p>
                          </w:txbxContent>
                        </v:textbox>
                      </v:shape>
                      <v:shape id="文本框 69" o:spid="_x0000_s1041" type="#_x0000_t202" style="position:absolute;left:423;top:40599;width:30620;height:26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HFdsUA&#10;AADcAAAADwAAAGRycy9kb3ducmV2LnhtbESPQW/CMAyF75P4D5GRdplGOg4MFQJisEkc2AGGOFuN&#10;aSsap0oCLf9+PiBxs/We3/s8X/auUTcKsfZs4GOUgSIuvK25NHD8+3mfgooJ2WLjmQzcKcJyMXiZ&#10;Y259x3u6HVKpJIRjjgaqlNpc61hU5DCOfEss2tkHh0nWUGobsJNw1+hxlk20w5qlocKW1hUVl8PV&#10;GZhswrXb8/ptc/ze4W9bjk9f95Mxr8N+NQOVqE9P8+N6awX/U/DlGZlAL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YcV2xQAAANwAAAAPAAAAAAAAAAAAAAAAAJgCAABkcnMv&#10;ZG93bnJldi54bWxQSwUGAAAAAAQABAD1AAAAigMAAAAA&#10;" stroked="f">
                        <v:textbox inset="0,0,0,0">
                          <w:txbxContent>
                            <w:p w:rsidR="002A13D0" w:rsidRDefault="002A13D0" w:rsidP="002A13D0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(b)</w:t>
                              </w:r>
                              <w:r>
                                <w:rPr>
                                  <w:rFonts w:ascii="Times New Roman" w:eastAsia="黑体" w:hAnsi="Times New Roman" w:cs="Times New Roman"/>
                                  <w:b/>
                                  <w:bCs/>
                                  <w:color w:val="FF0000"/>
                                  <w:kern w:val="2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黑体" w:hAnsi="Times New Roman" w:cs="Times New Roman"/>
                                  <w:color w:val="FF0000"/>
                                  <w:kern w:val="24"/>
                                  <w:sz w:val="20"/>
                                  <w:szCs w:val="20"/>
                                </w:rPr>
                                <w:t>Optimized case</w:t>
                              </w:r>
                            </w:p>
                          </w:txbxContent>
                        </v:textbox>
                      </v:shape>
                    </v:group>
                    <v:shape id="图片 171" o:spid="_x0000_s1042" type="#_x0000_t75" style="position:absolute;width:32004;height:17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VDose/AAAA3AAAAA8AAABkcnMvZG93bnJldi54bWxET82KwjAQvi/4DmEEb2taD7pUo4gieHTt&#10;PsDYjE2xmdQk2vr2ZmFhb/Px/c5qM9hWPMmHxrGCfJqBIK6cbrhW8FMePr9AhIissXVMCl4UYLMe&#10;fayw0K7nb3qeYy1SCIcCFZgYu0LKUBmyGKauI07c1XmLMUFfS+2xT+G2lbMsm0uLDacGgx3tDFW3&#10;88MqKE0325v74njJg/TXXdnLcKqVmoyH7RJEpCH+i//cR53mL3L4fSZdINdv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VQ6LHvwAAANwAAAAPAAAAAAAAAAAAAAAAAJ8CAABk&#10;cnMvZG93bnJldi54bWxQSwUGAAAAAAQABAD3AAAAiwMAAAAA&#10;">
                      <v:imagedata r:id="rId15" o:title="movingOVERALL(u0)"/>
                      <v:path arrowok="t"/>
                    </v:shape>
                  </v:group>
                  <v:shape id="图片 172" o:spid="_x0000_s1043" type="#_x0000_t75" style="position:absolute;top:21710;width:32004;height:190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eNfW7AAAA3AAAAA8AAABkcnMvZG93bnJldi54bWxET8uqwjAQ3Qv+QxjBnaa6UKlGKV4Kbn3t&#10;h2Zsg82kJFHr398Igrs5nOdsdr1txZN8MI4VzKYZCOLKacO1gsu5nKxAhIissXVMCt4UYLcdDjaY&#10;a/fiIz1PsRYphEOOCpoYu1zKUDVkMUxdR5y4m/MWY4K+ltrjK4XbVs6zbCEtGk4NDXa0b6i6nx5W&#10;gTeHcpHZNxb7FZquvJ5tKP6UGo/6Yg0iUh9/4q/7oNP85Rw+z6QL5PYf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L4eNfW7AAAA3AAAAA8AAAAAAAAAAAAAAAAAnwIAAGRycy9k&#10;b3ducmV2LnhtbFBLBQYAAAAABAAEAPcAAACHAwAAAAA=&#10;">
                    <v:imagedata r:id="rId16" o:title="movingOVERALL"/>
                    <v:path arrowok="t"/>
                  </v:shape>
                </v:group>
                <v:rect id="矩形 173" o:spid="_x0000_s1044" style="position:absolute;left:27402;top:212;width:4149;height:8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ADx7wA&#10;AADcAAAADwAAAGRycy9kb3ducmV2LnhtbERPzQrCMAy+C75DieBNOxVUplVEEERPTvEc1rgN13Ss&#10;VevbW0Hwlo/vN8t1MLV4UusqywpGwwQEcW51xYWCy3k3mINwHlljbZkUvMnBetXtLDHV9sUnema+&#10;EDGEXYoKSu+bVEqXl2TQDW1DHLmbbQ36CNtC6hZfMdzUcpwkU2mw4thQYkPbkvJ79jAKrvOTLi7h&#10;kJnj5LG9jafOBO+U6vfCZgHCU/B/8c+913H+bALfZ+IFcvU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0wAPHvAAAANwAAAAPAAAAAAAAAAAAAAAAAJgCAABkcnMvZG93bnJldi54&#10;bWxQSwUGAAAAAAQABAD1AAAAgQMAAAAA&#10;" filled="f" strokecolor="black [3213]" strokeweight=".5pt"/>
                <v:rect id="矩形 174" o:spid="_x0000_s1045" style="position:absolute;left:27084;top:21124;width:4500;height:95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mbs8EA&#10;AADcAAAADwAAAGRycy9kb3ducmV2LnhtbERPTWvCQBC9F/wPywi91Y1pSSW6CRIolPZklJ6H7JgE&#10;s7Mhu5r137uFQm/zeJ+zK4MZxI0m11tWsF4lIIgbq3tuFZyOHy8bEM4jaxwsk4I7OSiLxdMOc21n&#10;PtCt9q2IIexyVNB5P+ZSuqYjg25lR+LIne1k0Ec4tVJPOMdwM8g0STJpsOfY0OFIVUfNpb4aBT+b&#10;g25P4as236/X6pxmzgTvlHpehv0WhKfg/8V/7k8d57+/we8z8QJZ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spm7PBAAAA3AAAAA8AAAAAAAAAAAAAAAAAmAIAAGRycy9kb3du&#10;cmV2LnhtbFBLBQYAAAAABAAEAPUAAACGAwAAAAA=&#10;" filled="f" strokecolor="black [3213]" strokeweight=".5pt"/>
              </v:group>
            </w:pict>
          </mc:Fallback>
        </mc:AlternateContent>
      </w:r>
      <w:r w:rsidR="001A42BF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-88265</wp:posOffset>
                </wp:positionH>
                <wp:positionV relativeFrom="paragraph">
                  <wp:posOffset>401320</wp:posOffset>
                </wp:positionV>
                <wp:extent cx="6169660" cy="3498850"/>
                <wp:effectExtent l="0" t="0" r="2540" b="6350"/>
                <wp:wrapTopAndBottom/>
                <wp:docPr id="31" name="组合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9660" cy="3498850"/>
                          <a:chOff x="0" y="0"/>
                          <a:chExt cx="6754332" cy="3830711"/>
                        </a:xfrm>
                      </wpg:grpSpPr>
                      <pic:pic xmlns:pic="http://schemas.openxmlformats.org/drawingml/2006/picture">
                        <pic:nvPicPr>
                          <pic:cNvPr id="27" name="图片 27" descr="C:\Users\pc\Desktop\图片111111111.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7285" cy="361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330591" y="3622431"/>
                            <a:ext cx="6423741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1A42BF" w:rsidRPr="000233B1" w:rsidRDefault="001A42BF" w:rsidP="001A42BF">
                              <w:pPr>
                                <w:pStyle w:val="a4"/>
                                <w:rPr>
                                  <w:rFonts w:ascii="Times New Roman" w:hAnsi="Times New Roman" w:cs="Times New Roman"/>
                                  <w:color w:val="000000"/>
                                </w:rPr>
                              </w:pP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t xml:space="preserve">Fig. </w:t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instrText xml:space="preserve"> SEQ Fig. \* ARABIC </w:instrText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An illustration of s</w:t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t>a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tellite distributed beamforming.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组合 31" o:spid="_x0000_s1046" style="position:absolute;left:0;text-align:left;margin-left:-6.95pt;margin-top:31.6pt;width:485.8pt;height:275.5pt;z-index:251696128;mso-width-relative:margin;mso-height-relative:margin" coordsize="67543,383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">
                <v:shape id="图片 27" o:spid="_x0000_s1047" type="#_x0000_t75" style="position:absolute;width:62172;height:361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TknXAAAAA2wAAAA8AAABkcnMvZG93bnJldi54bWxEj0GLwjAUhO+C/yE8YW+a6sFK1yjLwsJe&#10;rV68PZJnU9q8dJtYq7/eLAgeh5n5htnuR9eKgfpQe1awXGQgiLU3NVcKTsef+QZEiMgGW8+k4E4B&#10;9rvpZIuF8Tc+0FDGSiQIhwIV2Bi7QsqgLTkMC98RJ+/ie4cxyb6SpsdbgrtWrrJsLR3WnBYsdvRt&#10;STfl1SnIc2sff+X5HhvthsrnTaddo9THbPz6BBFpjO/wq/1rFKxy+P+SfoDcP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z1OSdcAAAADbAAAADwAAAAAAAAAAAAAAAACfAgAA&#10;ZHJzL2Rvd25yZXYueG1sUEsFBgAAAAAEAAQA9wAAAIwDAAAAAA==&#10;">
                  <v:imagedata r:id="rId18" o:title="图片111111111"/>
                  <v:path arrowok="t"/>
                </v:shape>
                <v:shape id="文本框 30" o:spid="_x0000_s1048" type="#_x0000_t202" style="position:absolute;left:3305;top:36224;width:64238;height:2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eIPsEA&#10;AADbAAAADwAAAGRycy9kb3ducmV2LnhtbERPy2rCQBTdF/oPwy24KTrRgkjqKJoodNEufOD6krlN&#10;gpk7YWby8O+dRaHLw3mvt6NpRE/O15YVzGcJCOLC6ppLBdfLcboC4QOyxsYyKXiQh+3m9WWNqbYD&#10;n6g/h1LEEPYpKqhCaFMpfVGRQT+zLXHkfq0zGCJ0pdQOhxhuGrlIkqU0WHNsqLClrKLifu6MgmXu&#10;uuHE2Xt+PXzjT1subvvHTanJ27j7BBFoDP/iP/eXVvAR18c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XiD7BAAAA2wAAAA8AAAAAAAAAAAAAAAAAmAIAAGRycy9kb3du&#10;cmV2LnhtbFBLBQYAAAAABAAEAPUAAACGAwAAAAA=&#10;" stroked="f">
                  <v:textbox inset="0,0,0,0">
                    <w:txbxContent>
                      <w:p w:rsidR="001A42BF" w:rsidRPr="000233B1" w:rsidRDefault="001A42BF" w:rsidP="001A42BF">
                        <w:pPr>
                          <w:pStyle w:val="a4"/>
                          <w:rPr>
                            <w:rFonts w:ascii="Times New Roman" w:hAnsi="Times New Roman" w:cs="Times New Roman"/>
                            <w:color w:val="000000"/>
                          </w:rPr>
                        </w:pPr>
                        <w:r w:rsidRPr="000233B1">
                          <w:rPr>
                            <w:rFonts w:ascii="Times New Roman" w:hAnsi="Times New Roman" w:cs="Times New Roman"/>
                          </w:rPr>
                          <w:t xml:space="preserve">Fig. </w:t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instrText xml:space="preserve"> SEQ Fig. \* ARABIC </w:instrText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An illustration of s</w:t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t>a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tellite distributed beamforming.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1A42BF" w:rsidRDefault="009437E9" w:rsidP="001A42BF">
      <w:pPr>
        <w:pStyle w:val="a6"/>
        <w:ind w:right="210"/>
      </w:pPr>
      <w:r w:rsidRPr="00D14625">
        <w:rPr>
          <w:noProof/>
        </w:rPr>
        <w:drawing>
          <wp:anchor distT="0" distB="0" distL="114300" distR="114300" simplePos="0" relativeHeight="251689984" behindDoc="0" locked="0" layoutInCell="1" allowOverlap="1" wp14:anchorId="16016EC7" wp14:editId="50037C98">
            <wp:simplePos x="0" y="0"/>
            <wp:positionH relativeFrom="column">
              <wp:posOffset>-130956</wp:posOffset>
            </wp:positionH>
            <wp:positionV relativeFrom="paragraph">
              <wp:posOffset>5404582</wp:posOffset>
            </wp:positionV>
            <wp:extent cx="3200400" cy="3251835"/>
            <wp:effectExtent l="0" t="0" r="0" b="5715"/>
            <wp:wrapTopAndBottom/>
            <wp:docPr id="24" name="图片 24" descr="C:\Users\pc\Documents\WeChat Files\wxid_axs3o6i4wc3812\FileStorage\Temp\1717480573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 descr="C:\Users\pc\Documents\WeChat Files\wxid_axs3o6i4wc3812\FileStorage\Temp\171748057391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7E9" w:rsidRDefault="009437E9">
      <w:pPr>
        <w:widowControl/>
        <w:jc w:val="left"/>
      </w:pPr>
    </w:p>
    <w:p w:rsidR="009437E9" w:rsidRDefault="00100F49" w:rsidP="009437E9">
      <w:pPr>
        <w:pBdr>
          <w:top w:val="nil"/>
          <w:left w:val="nil"/>
          <w:bottom w:val="nil"/>
          <w:right w:val="nil"/>
          <w:between w:val="nil"/>
        </w:pBdr>
        <w:ind w:firstLine="202"/>
        <w:rPr>
          <w:color w:val="00000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C9AEFA5" wp14:editId="0EE87997">
                <wp:simplePos x="0" y="0"/>
                <wp:positionH relativeFrom="column">
                  <wp:posOffset>-59055</wp:posOffset>
                </wp:positionH>
                <wp:positionV relativeFrom="page">
                  <wp:posOffset>4084320</wp:posOffset>
                </wp:positionV>
                <wp:extent cx="3063240" cy="2499360"/>
                <wp:effectExtent l="0" t="0" r="3810" b="0"/>
                <wp:wrapTopAndBottom/>
                <wp:docPr id="21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3240" cy="2499360"/>
                          <a:chOff x="0" y="0"/>
                          <a:chExt cx="3063240" cy="2499360"/>
                        </a:xfrm>
                      </wpg:grpSpPr>
                      <pic:pic xmlns:pic="http://schemas.openxmlformats.org/drawingml/2006/picture">
                        <pic:nvPicPr>
                          <pic:cNvPr id="22" name="图片 22" descr="C:\Users\pc\Documents\WeChat Files\wxid_axs3o6i4wc3812\FileStorage\Temp\1716514116094.pn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223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文本框 23"/>
                        <wps:cNvSpPr txBox="1"/>
                        <wps:spPr>
                          <a:xfrm>
                            <a:off x="0" y="2291080"/>
                            <a:ext cx="3063240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1635BD" w:rsidRDefault="009437E9" w:rsidP="009437E9">
                              <w:pPr>
                                <w:pStyle w:val="a4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bookmarkStart w:id="0" w:name="_Ref168402997"/>
                              <w:r w:rsidRPr="001635BD">
                                <w:rPr>
                                  <w:rFonts w:ascii="Times New Roman" w:hAnsi="Times New Roman" w:cs="Times New Roman"/>
                                </w:rPr>
                                <w:t xml:space="preserve">Fig. </w:t>
                              </w:r>
                              <w:r w:rsidRPr="001635BD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635BD">
                                <w:rPr>
                                  <w:rFonts w:ascii="Times New Roman" w:hAnsi="Times New Roman" w:cs="Times New Roman"/>
                                </w:rPr>
                                <w:instrText xml:space="preserve"> SEQ Fig. \* ARABIC </w:instrText>
                              </w:r>
                              <w:r w:rsidRPr="001635BD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7</w:t>
                              </w:r>
                              <w:r w:rsidRPr="001635BD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="003D217C"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 w:rsidRPr="001635BD">
                                <w:rPr>
                                  <w:rFonts w:ascii="Times New Roman" w:hAnsi="Times New Roman" w:cs="Times New Roman"/>
                                </w:rPr>
                                <w:t xml:space="preserve"> Algorithm flowchart.</w:t>
                              </w:r>
                              <w:bookmarkEnd w:id="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9AEFA5" id="组合 21" o:spid="_x0000_s1049" style="position:absolute;left:0;text-align:left;margin-left:-4.65pt;margin-top:321.6pt;width:241.2pt;height:196.8pt;z-index:251679744;mso-position-vertical-relative:page" coordsize="30632,24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">
                <v:shape id="图片 22" o:spid="_x0000_s1050" type="#_x0000_t75" style="position:absolute;width:30632;height:223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PfHTCAAAA2wAAAA8AAABkcnMvZG93bnJldi54bWxEj9GKwjAURN+F/YdwBV9EUyvoWo2yCIqo&#10;L7p+wKW5tsXmpjSp1r83guDjMDNnmMWqNaW4U+0KywpGwwgEcWp1wZmCy/9m8AvCeWSNpWVS8CQH&#10;q+VPZ4GJtg8+0f3sMxEg7BJUkHtfJVK6NCeDbmgr4uBdbW3QB1lnUtf4CHBTyjiKJtJgwWEhx4rW&#10;OaW3c2MUmMlhOzo5OY73u+1x1vSb/nTWKNXrtn9zEJ5a/w1/2jutII7h/SX8ALl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D3x0wgAAANsAAAAPAAAAAAAAAAAAAAAAAJ8C&#10;AABkcnMvZG93bnJldi54bWxQSwUGAAAAAAQABAD3AAAAjgMAAAAA&#10;">
                  <v:imagedata r:id="rId21" o:title="1716514116094"/>
                  <v:path arrowok="t"/>
                </v:shape>
                <v:shape id="文本框 23" o:spid="_x0000_s1051" type="#_x0000_t202" style="position:absolute;top:22910;width:30632;height:2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/PDM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WMJ/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z88MxQAAANsAAAAPAAAAAAAAAAAAAAAAAJgCAABkcnMv&#10;ZG93bnJldi54bWxQSwUGAAAAAAQABAD1AAAAigMAAAAA&#10;" stroked="f">
                  <v:textbox style="mso-fit-shape-to-text:t" inset="0,0,0,0">
                    <w:txbxContent>
                      <w:p w:rsidR="009437E9" w:rsidRPr="001635BD" w:rsidRDefault="009437E9" w:rsidP="009437E9">
                        <w:pPr>
                          <w:pStyle w:val="a4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bookmarkStart w:id="1" w:name="_Ref168402997"/>
                        <w:r w:rsidRPr="001635BD">
                          <w:rPr>
                            <w:rFonts w:ascii="Times New Roman" w:hAnsi="Times New Roman" w:cs="Times New Roman"/>
                          </w:rPr>
                          <w:t xml:space="preserve">Fig. </w:t>
                        </w:r>
                        <w:r w:rsidRPr="001635BD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635BD">
                          <w:rPr>
                            <w:rFonts w:ascii="Times New Roman" w:hAnsi="Times New Roman" w:cs="Times New Roman"/>
                          </w:rPr>
                          <w:instrText xml:space="preserve"> SEQ Fig. \* ARABIC </w:instrText>
                        </w:r>
                        <w:r w:rsidRPr="001635BD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7</w:t>
                        </w:r>
                        <w:r w:rsidRPr="001635BD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="003D217C"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 w:rsidRPr="001635BD">
                          <w:rPr>
                            <w:rFonts w:ascii="Times New Roman" w:hAnsi="Times New Roman" w:cs="Times New Roman"/>
                          </w:rPr>
                          <w:t xml:space="preserve"> Algorithm flowchart.</w:t>
                        </w:r>
                        <w:bookmarkEnd w:id="1"/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bookmarkStart w:id="2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54A1A25" wp14:editId="36D9EC90">
                <wp:simplePos x="0" y="0"/>
                <wp:positionH relativeFrom="column">
                  <wp:posOffset>-102235</wp:posOffset>
                </wp:positionH>
                <wp:positionV relativeFrom="page">
                  <wp:posOffset>3736340</wp:posOffset>
                </wp:positionV>
                <wp:extent cx="3160395" cy="2140585"/>
                <wp:effectExtent l="0" t="0" r="1905" b="0"/>
                <wp:wrapTopAndBottom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0395" cy="2140585"/>
                          <a:chOff x="-210710" y="0"/>
                          <a:chExt cx="3200400" cy="2126709"/>
                        </a:xfrm>
                      </wpg:grpSpPr>
                      <pic:pic xmlns:pic="http://schemas.openxmlformats.org/drawingml/2006/picture">
                        <pic:nvPicPr>
                          <pic:cNvPr id="3" name="图片 3" descr="C:\Users\pc\Documents\WeChat Files\wxid_axs3o6i4wc3812\FileStorage\Temp\1717557600068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10710" y="0"/>
                            <a:ext cx="3200400" cy="171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文本框 8"/>
                        <wps:cNvSpPr txBox="1"/>
                        <wps:spPr>
                          <a:xfrm>
                            <a:off x="-178240" y="1710330"/>
                            <a:ext cx="3063239" cy="4163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100F49" w:rsidRPr="005C0DD4" w:rsidRDefault="00100F49" w:rsidP="00100F49">
                              <w:pPr>
                                <w:pStyle w:val="a4"/>
                                <w:rPr>
                                  <w:rFonts w:ascii="Times New Roman" w:eastAsia="Times" w:hAnsi="Times New Roman" w:cs="Times New Roman"/>
                                  <w:noProof/>
                                  <w:color w:val="000000"/>
                                  <w:spacing w:val="-3"/>
                                  <w:lang w:eastAsia="zh-CN"/>
                                </w:rPr>
                              </w:pPr>
                              <w:r w:rsidRPr="00406587">
                                <w:rPr>
                                  <w:rFonts w:ascii="Times New Roman" w:hAnsi="Times New Roman" w:cs="Times New Roman"/>
                                </w:rPr>
                                <w:t xml:space="preserve">Fig. 9. </w:t>
                              </w:r>
                              <w:r w:rsidRPr="008466E1">
                                <w:rPr>
                                  <w:rFonts w:ascii="Times New Roman" w:hAnsi="Times New Roman" w:cs="Times New Roman"/>
                                  <w:color w:val="FF0000"/>
                                </w:rPr>
                                <w:t>R</w:t>
                              </w:r>
                              <w:r w:rsidRPr="008466E1">
                                <w:rPr>
                                  <w:rFonts w:ascii="Times New Roman" w:hAnsi="Times New Roman" w:cs="Times New Roman"/>
                                  <w:color w:val="FF0000"/>
                                  <w:lang w:eastAsia="zh-CN"/>
                                </w:rPr>
                                <w:t>esults of 20 experiment</w:t>
                              </w:r>
                              <w:ins w:id="3" w:author="Microsoft 帐户" w:date="2024-07-01T16:11:00Z">
                                <w:r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</w:rPr>
                                  <w:t>s</w:t>
                                </w:r>
                              </w:ins>
                              <w:r w:rsidRPr="008466E1">
                                <w:rPr>
                                  <w:rFonts w:ascii="Times New Roman" w:hAnsi="Times New Roman" w:cs="Times New Roman"/>
                                  <w:color w:val="FF0000"/>
                                  <w:lang w:eastAsia="zh-CN"/>
                                </w:rPr>
                                <w:t>.</w:t>
                              </w:r>
                              <w:ins w:id="4" w:author="Microsoft 帐户" w:date="2024-07-01T16:12:00Z">
                                <w:r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</w:rPr>
                                  <w:t xml:space="preserve"> The score is calculated according to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rFonts w:ascii="Times New Roman" w:hAnsi="Times New Roman" w:cs="Times New Roman" w:hint="eastAsia"/>
                                    <w:color w:val="FF0000"/>
                                    <w:lang w:eastAsia="zh-CN"/>
                                  </w:rPr>
                                  <w:instrText>GOTOBUTTON ZEqnNum684793  \* MERGEFORMAT</w:instrTex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</w:rPr>
                                  <w:instrText xml:space="preserve"> </w:instrTex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</w:rPr>
                                  <w:fldChar w:fldCharType="begin"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</w:rPr>
                                  <w:instrText xml:space="preserve"> REF ZEqnNum684793 \* Charformat \! \* MERGEFORMAT </w:instrText>
                                </w:r>
                              </w:ins>
                              <w:r>
                                <w:rPr>
                                  <w:rFonts w:ascii="Times New Roman" w:hAnsi="Times New Roman" w:cs="Times New Roman"/>
                                  <w:color w:val="FF0000"/>
                                  <w:lang w:eastAsia="zh-CN"/>
                                </w:rPr>
                                <w:fldChar w:fldCharType="separate"/>
                              </w:r>
                              <w:ins w:id="5" w:author="Microsoft 帐户" w:date="2024-07-01T16:12:00Z">
                                <w:r w:rsidRPr="004E7749"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  <w:rPrChange w:id="6" w:author="Microsoft 帐户" w:date="2024-07-01T16:12:00Z">
                                      <w:rPr/>
                                    </w:rPrChange>
                                  </w:rPr>
                                  <w:instrText>(14)</w:instrTex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FF0000"/>
                                    <w:lang w:eastAsia="zh-CN"/>
                                  </w:rPr>
                                  <w:fldChar w:fldCharType="end"/>
                                </w:r>
                              </w:ins>
                              <w:r>
                                <w:rPr>
                                  <w:rFonts w:ascii="Times New Roman" w:hAnsi="Times New Roman" w:cs="Times New Roman"/>
                                  <w:color w:val="FF0000"/>
                                  <w:lang w:eastAsia="zh-C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4A1A25" id="组合 2" o:spid="_x0000_s1052" style="position:absolute;left:0;text-align:left;margin-left:-8.05pt;margin-top:294.2pt;width:248.85pt;height:168.55pt;z-index:251710464;mso-position-vertical-relative:page;mso-width-relative:margin;mso-height-relative:margin" coordorigin="-2107" coordsize="32004,21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">
                <v:shape id="图片 3" o:spid="_x0000_s1053" type="#_x0000_t75" style="position:absolute;left:-2107;width:32003;height:17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563KvBAAAA2gAAAA8AAABkcnMvZG93bnJldi54bWxEj0GLwjAUhO8L/ofwBG+aqqBSjSKyC17V&#10;VfT2bJ5tsHkpTdRuf/1GWNjjMDPfMItVY0vxpNobxwqGgwQEcea04VzB9+GrPwPhA7LG0jEp+CEP&#10;q2XnY4Gpdi/e0XMfchEh7FNUUIRQpVL6rCCLfuAq4ujdXG0xRFnnUtf4inBbylGSTKRFw3GhwIo2&#10;BWX3/cMqaE1+PV/4+DmlyWjb3uzJZK1Vqtdt1nMQgZrwH/5rb7WCMbyvxBsgl7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563KvBAAAA2gAAAA8AAAAAAAAAAAAAAAAAnwIA&#10;AGRycy9kb3ducmV2LnhtbFBLBQYAAAAABAAEAPcAAACNAwAAAAA=&#10;">
                  <v:imagedata r:id="rId23" o:title="1717557600068"/>
                  <v:path arrowok="t"/>
                </v:shape>
                <v:shape id="文本框 8" o:spid="_x0000_s1054" type="#_x0000_t202" style="position:absolute;left:-1782;top:17103;width:30631;height:4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8epL4A&#10;AADaAAAADwAAAGRycy9kb3ducmV2LnhtbERPy4rCMBTdC/5DuIIbGVNdiFSjjC9woQuruL40d9oy&#10;zU1Joq1/bxaCy8N5L9edqcWTnK8sK5iMExDEudUVFwpu18PPHIQPyBpry6TgRR7Wq35viam2LV/o&#10;mYVCxBD2KSooQ2hSKX1ekkE/tg1x5P6sMxgidIXUDtsYbmo5TZKZNFhxbCixoW1J+X/2MApmO/do&#10;L7wd7W77E56bYnrfvO5KDQfd7wJEoC58xR/3USuIW+OVeAPk6g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/fHqS+AAAA2gAAAA8AAAAAAAAAAAAAAAAAmAIAAGRycy9kb3ducmV2&#10;LnhtbFBLBQYAAAAABAAEAPUAAACDAwAAAAA=&#10;" stroked="f">
                  <v:textbox inset="0,0,0,0">
                    <w:txbxContent>
                      <w:p w:rsidR="00100F49" w:rsidRPr="005C0DD4" w:rsidRDefault="00100F49" w:rsidP="00100F49">
                        <w:pPr>
                          <w:pStyle w:val="a4"/>
                          <w:rPr>
                            <w:rFonts w:ascii="Times New Roman" w:eastAsia="Times" w:hAnsi="Times New Roman" w:cs="Times New Roman"/>
                            <w:noProof/>
                            <w:color w:val="000000"/>
                            <w:spacing w:val="-3"/>
                            <w:lang w:eastAsia="zh-CN"/>
                          </w:rPr>
                        </w:pPr>
                        <w:r w:rsidRPr="00406587">
                          <w:rPr>
                            <w:rFonts w:ascii="Times New Roman" w:hAnsi="Times New Roman" w:cs="Times New Roman"/>
                          </w:rPr>
                          <w:t xml:space="preserve">Fig. 9. </w:t>
                        </w:r>
                        <w:r w:rsidRPr="008466E1">
                          <w:rPr>
                            <w:rFonts w:ascii="Times New Roman" w:hAnsi="Times New Roman" w:cs="Times New Roman"/>
                            <w:color w:val="FF0000"/>
                          </w:rPr>
                          <w:t>R</w:t>
                        </w:r>
                        <w:r w:rsidRPr="008466E1">
                          <w:rPr>
                            <w:rFonts w:ascii="Times New Roman" w:hAnsi="Times New Roman" w:cs="Times New Roman"/>
                            <w:color w:val="FF0000"/>
                            <w:lang w:eastAsia="zh-CN"/>
                          </w:rPr>
                          <w:t>esults of 20 experiment</w:t>
                        </w:r>
                        <w:ins w:id="7" w:author="Microsoft 帐户" w:date="2024-07-01T16:11:00Z">
                          <w:r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</w:rPr>
                            <w:t>s</w:t>
                          </w:r>
                        </w:ins>
                        <w:r w:rsidRPr="008466E1">
                          <w:rPr>
                            <w:rFonts w:ascii="Times New Roman" w:hAnsi="Times New Roman" w:cs="Times New Roman"/>
                            <w:color w:val="FF0000"/>
                            <w:lang w:eastAsia="zh-CN"/>
                          </w:rPr>
                          <w:t>.</w:t>
                        </w:r>
                        <w:ins w:id="8" w:author="Microsoft 帐户" w:date="2024-07-01T16:12:00Z">
                          <w:r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</w:rPr>
                            <w:t xml:space="preserve"> The score is calculated according to</w:t>
                          </w:r>
                          <w:r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</w:rPr>
                            <w:instrText xml:space="preserve"> </w:instrText>
                          </w:r>
                          <w:r>
                            <w:rPr>
                              <w:rFonts w:ascii="Times New Roman" w:hAnsi="Times New Roman" w:cs="Times New Roman" w:hint="eastAsia"/>
                              <w:color w:val="FF0000"/>
                              <w:lang w:eastAsia="zh-CN"/>
                            </w:rPr>
                            <w:instrText>GOTOBUTTON ZEqnNum684793  \* MERGEFORMAT</w:instrText>
                          </w:r>
                          <w:r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</w:rPr>
                            <w:instrText xml:space="preserve"> </w:instrText>
                          </w:r>
                          <w:r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</w:rPr>
                            <w:instrText xml:space="preserve"> REF ZEqnNum684793 \* Charformat \! \* MERGEFORMAT </w:instrText>
                          </w:r>
                        </w:ins>
                        <w:r>
                          <w:rPr>
                            <w:rFonts w:ascii="Times New Roman" w:hAnsi="Times New Roman" w:cs="Times New Roman"/>
                            <w:color w:val="FF0000"/>
                            <w:lang w:eastAsia="zh-CN"/>
                          </w:rPr>
                          <w:fldChar w:fldCharType="separate"/>
                        </w:r>
                        <w:ins w:id="9" w:author="Microsoft 帐户" w:date="2024-07-01T16:12:00Z">
                          <w:r w:rsidRPr="004E7749"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  <w:rPrChange w:id="10" w:author="Microsoft 帐户" w:date="2024-07-01T16:12:00Z">
                                <w:rPr/>
                              </w:rPrChange>
                            </w:rPr>
                            <w:instrText>(14)</w:instrText>
                          </w:r>
                          <w:r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ascii="Times New Roman" w:hAnsi="Times New Roman" w:cs="Times New Roman"/>
                              <w:color w:val="FF0000"/>
                              <w:lang w:eastAsia="zh-CN"/>
                            </w:rPr>
                            <w:fldChar w:fldCharType="end"/>
                          </w:r>
                        </w:ins>
                        <w:r>
                          <w:rPr>
                            <w:rFonts w:ascii="Times New Roman" w:hAnsi="Times New Roman" w:cs="Times New Roman"/>
                            <w:color w:val="FF0000"/>
                            <w:lang w:eastAsia="zh-CN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bookmarkEnd w:id="2"/>
      <w:r w:rsidR="001A42BF" w:rsidRPr="0096027E">
        <w:rPr>
          <w:noProof/>
        </w:rPr>
        <w:drawing>
          <wp:anchor distT="0" distB="0" distL="114300" distR="114300" simplePos="0" relativeHeight="251691008" behindDoc="0" locked="0" layoutInCell="1" allowOverlap="1" wp14:anchorId="6155122C" wp14:editId="17A7153A">
            <wp:simplePos x="0" y="0"/>
            <wp:positionH relativeFrom="column">
              <wp:posOffset>3350406</wp:posOffset>
            </wp:positionH>
            <wp:positionV relativeFrom="paragraph">
              <wp:posOffset>3952191</wp:posOffset>
            </wp:positionV>
            <wp:extent cx="3063240" cy="2180590"/>
            <wp:effectExtent l="0" t="0" r="3810" b="0"/>
            <wp:wrapTopAndBottom/>
            <wp:docPr id="57" name="图片 57" descr="C:\Users\pc\Documents\WeChat Files\wxid_axs3o6i4wc3812\FileStorage\Temp\1716774985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20" descr="C:\Users\pc\Documents\WeChat Files\wxid_axs3o6i4wc3812\FileStorage\Temp\171677498520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37E9">
        <w:br w:type="page"/>
      </w:r>
      <w:r w:rsidR="009437E9" w:rsidRPr="009437E9">
        <w:rPr>
          <w:b/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3517</wp:posOffset>
            </wp:positionH>
            <wp:positionV relativeFrom="paragraph">
              <wp:posOffset>77372</wp:posOffset>
            </wp:positionV>
            <wp:extent cx="4248150" cy="3017520"/>
            <wp:effectExtent l="0" t="0" r="0" b="0"/>
            <wp:wrapTopAndBottom/>
            <wp:docPr id="25" name="图片 25" descr="C:\Users\pc\Documents\WeChat Files\wxid_axs3o6i4wc3812\FileStorage\Temp\207f70573e80ecf9a8e2fb62d972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cuments\WeChat Files\wxid_axs3o6i4wc3812\FileStorage\Temp\207f70573e80ecf9a8e2fb62d97242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437E9" w:rsidRDefault="009437E9" w:rsidP="009437E9">
      <w:pPr>
        <w:pBdr>
          <w:top w:val="nil"/>
          <w:left w:val="nil"/>
          <w:bottom w:val="nil"/>
          <w:right w:val="nil"/>
          <w:between w:val="nil"/>
        </w:pBdr>
        <w:ind w:firstLine="202"/>
      </w:pPr>
      <w:r>
        <w:lastRenderedPageBreak/>
        <w:tab/>
      </w:r>
      <w:r>
        <w:tab/>
      </w:r>
      <w:r>
        <w:tab/>
        <w:t xml:space="preserve">           TABLE I</w:t>
      </w:r>
    </w:p>
    <w:p w:rsidR="009437E9" w:rsidRPr="00F8346D" w:rsidRDefault="009437E9" w:rsidP="009437E9">
      <w:pPr>
        <w:pBdr>
          <w:top w:val="nil"/>
          <w:left w:val="nil"/>
          <w:bottom w:val="nil"/>
          <w:right w:val="nil"/>
          <w:between w:val="nil"/>
        </w:pBdr>
        <w:ind w:firstLine="202"/>
        <w:rPr>
          <w:smallCaps/>
        </w:rPr>
      </w:pPr>
      <w:r>
        <w:rPr>
          <w:smallCaps/>
        </w:rPr>
        <w:tab/>
      </w:r>
      <w:r>
        <w:rPr>
          <w:smallCaps/>
        </w:rPr>
        <w:tab/>
      </w:r>
      <w:r>
        <w:rPr>
          <w:smallCaps/>
        </w:rPr>
        <w:tab/>
        <w:t xml:space="preserve">          Parameters</w:t>
      </w:r>
    </w:p>
    <w:tbl>
      <w:tblPr>
        <w:tblStyle w:val="a5"/>
        <w:tblW w:w="5201" w:type="dxa"/>
        <w:jc w:val="right"/>
        <w:tblLook w:val="04A0" w:firstRow="1" w:lastRow="0" w:firstColumn="1" w:lastColumn="0" w:noHBand="0" w:noVBand="1"/>
      </w:tblPr>
      <w:tblGrid>
        <w:gridCol w:w="2532"/>
        <w:gridCol w:w="2669"/>
      </w:tblGrid>
      <w:tr w:rsidR="009437E9" w:rsidTr="00CA2A7F">
        <w:trPr>
          <w:trHeight w:val="247"/>
          <w:jc w:val="right"/>
        </w:trPr>
        <w:tc>
          <w:tcPr>
            <w:tcW w:w="2532" w:type="dxa"/>
          </w:tcPr>
          <w:p w:rsidR="009437E9" w:rsidRPr="00FB3A3A" w:rsidRDefault="009437E9" w:rsidP="009437E9">
            <w:pPr>
              <w:rPr>
                <w:b/>
                <w:lang w:eastAsia="zh-CN"/>
              </w:rPr>
            </w:pPr>
            <w:r w:rsidRPr="00FB3A3A">
              <w:rPr>
                <w:rFonts w:hint="eastAsia"/>
                <w:b/>
                <w:lang w:eastAsia="zh-CN"/>
              </w:rPr>
              <w:t>Pa</w:t>
            </w:r>
            <w:r w:rsidRPr="00FB3A3A">
              <w:rPr>
                <w:b/>
                <w:lang w:eastAsia="zh-CN"/>
              </w:rPr>
              <w:t>rameters</w:t>
            </w:r>
          </w:p>
        </w:tc>
        <w:tc>
          <w:tcPr>
            <w:tcW w:w="2669" w:type="dxa"/>
          </w:tcPr>
          <w:p w:rsidR="009437E9" w:rsidRPr="00FB3A3A" w:rsidRDefault="009437E9" w:rsidP="00CA2A7F">
            <w:pPr>
              <w:rPr>
                <w:b/>
                <w:lang w:eastAsia="zh-CN"/>
              </w:rPr>
            </w:pPr>
            <w:r w:rsidRPr="00FB3A3A">
              <w:rPr>
                <w:rFonts w:hint="eastAsia"/>
                <w:b/>
                <w:lang w:eastAsia="zh-CN"/>
              </w:rPr>
              <w:t>V</w:t>
            </w:r>
            <w:r w:rsidRPr="00FB3A3A">
              <w:rPr>
                <w:b/>
                <w:lang w:eastAsia="zh-CN"/>
              </w:rPr>
              <w:t>alues</w:t>
            </w:r>
          </w:p>
        </w:tc>
      </w:tr>
      <w:tr w:rsidR="009437E9" w:rsidTr="00CA2A7F">
        <w:trPr>
          <w:trHeight w:val="247"/>
          <w:jc w:val="right"/>
        </w:trPr>
        <w:tc>
          <w:tcPr>
            <w:tcW w:w="2532" w:type="dxa"/>
          </w:tcPr>
          <w:p w:rsidR="009437E9" w:rsidRDefault="009437E9" w:rsidP="00CA2A7F">
            <w:pPr>
              <w:tabs>
                <w:tab w:val="center" w:pos="1100"/>
                <w:tab w:val="right" w:pos="2200"/>
              </w:tabs>
              <w:rPr>
                <w:lang w:eastAsia="zh-CN"/>
              </w:rPr>
            </w:pPr>
            <w:r>
              <w:rPr>
                <w:lang w:eastAsia="zh-CN"/>
              </w:rPr>
              <w:t>Earth radius</w:t>
            </w:r>
          </w:p>
        </w:tc>
        <w:tc>
          <w:tcPr>
            <w:tcW w:w="2669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6</w:t>
            </w:r>
            <w:r>
              <w:rPr>
                <w:lang w:eastAsia="zh-CN"/>
              </w:rPr>
              <w:t>371km</w:t>
            </w:r>
          </w:p>
        </w:tc>
      </w:tr>
      <w:tr w:rsidR="009437E9" w:rsidTr="00CA2A7F">
        <w:trPr>
          <w:trHeight w:val="253"/>
          <w:jc w:val="right"/>
        </w:trPr>
        <w:tc>
          <w:tcPr>
            <w:tcW w:w="2532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lang w:eastAsia="zh-CN"/>
              </w:rPr>
              <w:t>Satellite orbit height</w:t>
            </w:r>
          </w:p>
        </w:tc>
        <w:tc>
          <w:tcPr>
            <w:tcW w:w="2669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lang w:eastAsia="zh-CN"/>
              </w:rPr>
              <w:t>600km</w:t>
            </w:r>
          </w:p>
        </w:tc>
      </w:tr>
      <w:tr w:rsidR="009437E9" w:rsidTr="00CA2A7F">
        <w:trPr>
          <w:trHeight w:val="494"/>
          <w:jc w:val="right"/>
        </w:trPr>
        <w:tc>
          <w:tcPr>
            <w:tcW w:w="2532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lang w:eastAsia="zh-CN"/>
              </w:rPr>
              <w:t>Length of the UE area(square)</w:t>
            </w:r>
          </w:p>
        </w:tc>
        <w:tc>
          <w:tcPr>
            <w:tcW w:w="2669" w:type="dxa"/>
          </w:tcPr>
          <w:p w:rsidR="009437E9" w:rsidRPr="00FB3A3A" w:rsidRDefault="009437E9" w:rsidP="00CA2A7F">
            <w:pPr>
              <w:rPr>
                <w:lang w:eastAsia="zh-CN"/>
              </w:rPr>
            </w:pPr>
            <w:r>
              <w:rPr>
                <w:lang w:eastAsia="zh-CN"/>
              </w:rPr>
              <w:t>1km</w:t>
            </w:r>
          </w:p>
        </w:tc>
      </w:tr>
      <w:tr w:rsidR="009437E9" w:rsidTr="00CA2A7F">
        <w:trPr>
          <w:trHeight w:val="500"/>
          <w:jc w:val="right"/>
        </w:trPr>
        <w:tc>
          <w:tcPr>
            <w:tcW w:w="2532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lang w:eastAsia="zh-CN"/>
              </w:rPr>
              <w:t>Length of the available area(square)</w:t>
            </w:r>
          </w:p>
        </w:tc>
        <w:tc>
          <w:tcPr>
            <w:tcW w:w="2669" w:type="dxa"/>
          </w:tcPr>
          <w:p w:rsidR="009437E9" w:rsidRPr="003E145D" w:rsidRDefault="009437E9" w:rsidP="00CA2A7F">
            <w:pPr>
              <w:rPr>
                <w:lang w:eastAsia="zh-CN"/>
              </w:rPr>
            </w:pPr>
            <w:r>
              <w:rPr>
                <w:lang w:eastAsia="zh-CN"/>
              </w:rPr>
              <w:t>2km</w:t>
            </w:r>
          </w:p>
        </w:tc>
      </w:tr>
      <w:tr w:rsidR="009437E9" w:rsidTr="00CA2A7F">
        <w:trPr>
          <w:trHeight w:val="247"/>
          <w:jc w:val="right"/>
        </w:trPr>
        <w:tc>
          <w:tcPr>
            <w:tcW w:w="2532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atellite speed</w:t>
            </w:r>
          </w:p>
        </w:tc>
        <w:tc>
          <w:tcPr>
            <w:tcW w:w="2669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7</w:t>
            </w:r>
            <w:r>
              <w:rPr>
                <w:lang w:eastAsia="zh-CN"/>
              </w:rPr>
              <w:t>.8km/s</w:t>
            </w:r>
            <w:r>
              <w:fldChar w:fldCharType="begin"/>
            </w:r>
            <w:r>
              <w:rPr>
                <w:lang w:eastAsia="zh-CN"/>
              </w:rPr>
              <w:instrText xml:space="preserve"> REF _Ref169181329 \r \h </w:instrText>
            </w:r>
            <w:r>
              <w:fldChar w:fldCharType="separate"/>
            </w:r>
            <w:r>
              <w:rPr>
                <w:lang w:eastAsia="zh-CN"/>
              </w:rPr>
              <w:t>[33]</w:t>
            </w:r>
            <w:r>
              <w:fldChar w:fldCharType="end"/>
            </w:r>
          </w:p>
        </w:tc>
      </w:tr>
      <w:tr w:rsidR="009437E9" w:rsidTr="00CA2A7F">
        <w:trPr>
          <w:trHeight w:val="247"/>
          <w:jc w:val="right"/>
        </w:trPr>
        <w:tc>
          <w:tcPr>
            <w:tcW w:w="2532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atellite available time</w:t>
            </w:r>
          </w:p>
        </w:tc>
        <w:tc>
          <w:tcPr>
            <w:tcW w:w="2669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>s</w:t>
            </w:r>
            <w:r>
              <w:fldChar w:fldCharType="begin"/>
            </w:r>
            <w:r>
              <w:rPr>
                <w:lang w:eastAsia="zh-CN"/>
              </w:rPr>
              <w:instrText xml:space="preserve"> REF _Ref169181345 \r \h </w:instrText>
            </w:r>
            <w:r>
              <w:fldChar w:fldCharType="separate"/>
            </w:r>
            <w:r>
              <w:rPr>
                <w:lang w:eastAsia="zh-CN"/>
              </w:rPr>
              <w:t>[31]</w:t>
            </w:r>
            <w:r>
              <w:fldChar w:fldCharType="end"/>
            </w:r>
          </w:p>
        </w:tc>
      </w:tr>
      <w:tr w:rsidR="009437E9" w:rsidTr="00CA2A7F">
        <w:trPr>
          <w:trHeight w:val="500"/>
          <w:jc w:val="right"/>
        </w:trPr>
        <w:tc>
          <w:tcPr>
            <w:tcW w:w="2532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N</w:t>
            </w:r>
            <w:r>
              <w:rPr>
                <w:lang w:eastAsia="zh-CN"/>
              </w:rPr>
              <w:t>umber of available satellites</w:t>
            </w:r>
          </w:p>
        </w:tc>
        <w:tc>
          <w:tcPr>
            <w:tcW w:w="2669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lang w:eastAsia="zh-CN"/>
              </w:rPr>
              <w:t>10</w:t>
            </w:r>
          </w:p>
        </w:tc>
      </w:tr>
      <w:tr w:rsidR="009437E9" w:rsidTr="00CA2A7F">
        <w:trPr>
          <w:trHeight w:val="247"/>
          <w:jc w:val="right"/>
        </w:trPr>
        <w:tc>
          <w:tcPr>
            <w:tcW w:w="2532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N</w:t>
            </w:r>
            <w:r>
              <w:rPr>
                <w:lang w:eastAsia="zh-CN"/>
              </w:rPr>
              <w:t>umber of ground UEs</w:t>
            </w:r>
          </w:p>
        </w:tc>
        <w:tc>
          <w:tcPr>
            <w:tcW w:w="2669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7</w:t>
            </w:r>
          </w:p>
        </w:tc>
      </w:tr>
      <w:tr w:rsidR="009437E9" w:rsidTr="00CA2A7F">
        <w:trPr>
          <w:trHeight w:val="247"/>
          <w:jc w:val="right"/>
        </w:trPr>
        <w:tc>
          <w:tcPr>
            <w:tcW w:w="2532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O</w:t>
            </w:r>
            <w:r>
              <w:rPr>
                <w:lang w:eastAsia="zh-CN"/>
              </w:rPr>
              <w:t>perating frequency</w:t>
            </w:r>
          </w:p>
        </w:tc>
        <w:tc>
          <w:tcPr>
            <w:tcW w:w="2669" w:type="dxa"/>
          </w:tcPr>
          <w:p w:rsidR="009437E9" w:rsidRDefault="009437E9" w:rsidP="00CA2A7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</w:t>
            </w:r>
            <w:r>
              <w:rPr>
                <w:lang w:eastAsia="zh-CN"/>
              </w:rPr>
              <w:t>.5GHz</w:t>
            </w:r>
            <w:r>
              <w:fldChar w:fldCharType="begin"/>
            </w:r>
            <w:r>
              <w:rPr>
                <w:lang w:eastAsia="zh-CN"/>
              </w:rPr>
              <w:instrText xml:space="preserve"> REF _Ref166680995 \r \h </w:instrText>
            </w:r>
            <w:r>
              <w:fldChar w:fldCharType="separate"/>
            </w:r>
            <w:r>
              <w:rPr>
                <w:lang w:eastAsia="zh-CN"/>
              </w:rPr>
              <w:t>[32]</w:t>
            </w:r>
            <w:r>
              <w:fldChar w:fldCharType="end"/>
            </w:r>
          </w:p>
        </w:tc>
      </w:tr>
    </w:tbl>
    <w:p w:rsidR="009437E9" w:rsidRDefault="009437E9">
      <w:pPr>
        <w:widowControl/>
        <w:jc w:val="left"/>
      </w:pPr>
    </w:p>
    <w:p w:rsidR="009437E9" w:rsidRDefault="009437E9">
      <w:pPr>
        <w:widowControl/>
        <w:jc w:val="left"/>
      </w:pPr>
    </w:p>
    <w:p w:rsidR="009437E9" w:rsidRDefault="002A13D0"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E08A72E" wp14:editId="0D027B63">
                <wp:simplePos x="0" y="0"/>
                <wp:positionH relativeFrom="column">
                  <wp:posOffset>-493667</wp:posOffset>
                </wp:positionH>
                <wp:positionV relativeFrom="paragraph">
                  <wp:posOffset>288650</wp:posOffset>
                </wp:positionV>
                <wp:extent cx="5274310" cy="3612661"/>
                <wp:effectExtent l="0" t="0" r="2540" b="6985"/>
                <wp:wrapTopAndBottom/>
                <wp:docPr id="60" name="组合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12661"/>
                          <a:chOff x="0" y="0"/>
                          <a:chExt cx="5274310" cy="3612661"/>
                        </a:xfrm>
                      </wpg:grpSpPr>
                      <pic:pic xmlns:pic="http://schemas.openxmlformats.org/drawingml/2006/picture">
                        <pic:nvPicPr>
                          <pic:cNvPr id="54" name="图片 54" descr="C:\Users\pc\Documents\WeChat Files\wxid_axs3o6i4wc3812\FileStorage\Temp\c3758e807d0286fea9f6a287ddd19ef.pn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46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文本框 56"/>
                        <wps:cNvSpPr txBox="1"/>
                        <wps:spPr>
                          <a:xfrm>
                            <a:off x="126609" y="3404381"/>
                            <a:ext cx="3355475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03C77" w:rsidRPr="005C0DD4" w:rsidRDefault="00E03C77" w:rsidP="00E03C77">
                              <w:pPr>
                                <w:pStyle w:val="a4"/>
                                <w:tabs>
                                  <w:tab w:val="clear" w:pos="400"/>
                                  <w:tab w:val="left" w:pos="208"/>
                                </w:tabs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Fig. </w:t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fldChar w:fldCharType="begin"/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instrText xml:space="preserve"> SEQ Fig. \* ARABIC </w:instrText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fldChar w:fldCharType="separate"/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10</w:t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fldChar w:fldCharType="end"/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</w:rPr>
                                <w:t xml:space="preserve"> Results of GA optimization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08A72E" id="组合 60" o:spid="_x0000_s1055" style="position:absolute;left:0;text-align:left;margin-left:-38.85pt;margin-top:22.75pt;width:415.3pt;height:284.45pt;z-index:251708416" coordsize="52743,36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">
                <v:shape id="图片 54" o:spid="_x0000_s1056" type="#_x0000_t75" style="position:absolute;width:52743;height:346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LoF/DAAAA2wAAAA8AAABkcnMvZG93bnJldi54bWxEj0FrwkAUhO9C/8PyCr3pJiXWEl1FBMGL&#10;iFE8v2af2Wj2bchuNf77riD0OMzMN8xs0dtG3KjztWMF6SgBQVw6XXOl4HhYD79B+ICssXFMCh7k&#10;YTF/G8ww1+7Oe7oVoRIRwj5HBSaENpfSl4Ys+pFriaN3dp3FEGVXSd3hPcJtIz+T5EtarDkuGGxp&#10;Zai8Fr9WwbYYT9Y/l+xwum4350dId6nJpFIf7/1yCiJQH/7Dr/ZGKxhn8PwSf4C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MugX8MAAADbAAAADwAAAAAAAAAAAAAAAACf&#10;AgAAZHJzL2Rvd25yZXYueG1sUEsFBgAAAAAEAAQA9wAAAI8DAAAAAA==&#10;">
                  <v:imagedata r:id="rId27" o:title="c3758e807d0286fea9f6a287ddd19ef"/>
                  <v:path arrowok="t"/>
                </v:shape>
                <v:shape id="文本框 56" o:spid="_x0000_s1057" type="#_x0000_t202" style="position:absolute;left:1266;top:34043;width:33554;height:2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4f6cYA&#10;AADbAAAADwAAAGRycy9kb3ducmV2LnhtbESPQWsCMRSE74X+h/AKvZSabWsXWY0i0kLrRbr14u2x&#10;eW7Wbl6WJKvrvzcFweMwM98ws8VgW3EkHxrHCl5GGQjiyumGawXb38/nCYgQkTW2jknBmQIs5vd3&#10;Myy0O/EPHctYiwThUKACE2NXSBkqQxbDyHXEyds7bzEm6WupPZ4S3LbyNctyabHhtGCwo5Wh6q/s&#10;rYLNeLcxT/3+Y70cv/nvbb/KD3Wp1OPDsJyCiDTEW/ja/tIK3nP4/5J+gJx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L4f6cYAAADbAAAADwAAAAAAAAAAAAAAAACYAgAAZHJz&#10;L2Rvd25yZXYueG1sUEsFBgAAAAAEAAQA9QAAAIsDAAAAAA==&#10;" stroked="f">
                  <v:textbox style="mso-fit-shape-to-text:t" inset="0,0,0,0">
                    <w:txbxContent>
                      <w:p w:rsidR="00E03C77" w:rsidRPr="005C0DD4" w:rsidRDefault="00E03C77" w:rsidP="00E03C77">
                        <w:pPr>
                          <w:pStyle w:val="a4"/>
                          <w:tabs>
                            <w:tab w:val="clear" w:pos="400"/>
                            <w:tab w:val="left" w:pos="208"/>
                          </w:tabs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t xml:space="preserve">Fig. </w:t>
                        </w: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fldChar w:fldCharType="begin"/>
                        </w: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instrText xml:space="preserve"> SEQ Fig. \* ARABIC </w:instrText>
                        </w: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fldChar w:fldCharType="separate"/>
                        </w:r>
                        <w:r w:rsidRPr="005C0DD4">
                          <w:rPr>
                            <w:rFonts w:ascii="Times New Roman" w:hAnsi="Times New Roman" w:cs="Times New Roman"/>
                            <w:b/>
                            <w:noProof/>
                          </w:rPr>
                          <w:t>10</w:t>
                        </w: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fldChar w:fldCharType="end"/>
                        </w:r>
                        <w:r w:rsidRPr="005C0DD4">
                          <w:rPr>
                            <w:rFonts w:ascii="Times New Roman" w:hAnsi="Times New Roman" w:cs="Times New Roman"/>
                          </w:rPr>
                          <w:t xml:space="preserve"> Results of GA optimization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9437E9" w:rsidRDefault="009437E9">
      <w:pPr>
        <w:widowControl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3E088DE" wp14:editId="07EF96C0">
                <wp:simplePos x="0" y="0"/>
                <wp:positionH relativeFrom="column">
                  <wp:posOffset>2922270</wp:posOffset>
                </wp:positionH>
                <wp:positionV relativeFrom="paragraph">
                  <wp:posOffset>2312670</wp:posOffset>
                </wp:positionV>
                <wp:extent cx="3299460" cy="4908550"/>
                <wp:effectExtent l="0" t="0" r="0" b="6350"/>
                <wp:wrapTopAndBottom/>
                <wp:docPr id="80" name="组合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9460" cy="4908550"/>
                          <a:chOff x="0" y="0"/>
                          <a:chExt cx="3231736" cy="4692110"/>
                        </a:xfrm>
                      </wpg:grpSpPr>
                      <wpg:grpSp>
                        <wpg:cNvPr id="78" name="组合 78"/>
                        <wpg:cNvGrpSpPr/>
                        <wpg:grpSpPr>
                          <a:xfrm>
                            <a:off x="18659" y="0"/>
                            <a:ext cx="3138775" cy="4181790"/>
                            <a:chOff x="0" y="0"/>
                            <a:chExt cx="3139077" cy="4181860"/>
                          </a:xfrm>
                        </wpg:grpSpPr>
                        <wpg:grpSp>
                          <wpg:cNvPr id="75" name="组合 75"/>
                          <wpg:cNvGrpSpPr/>
                          <wpg:grpSpPr>
                            <a:xfrm>
                              <a:off x="0" y="0"/>
                              <a:ext cx="3139077" cy="1992241"/>
                              <a:chOff x="0" y="0"/>
                              <a:chExt cx="3139077" cy="1992241"/>
                            </a:xfrm>
                          </wpg:grpSpPr>
                          <pic:pic xmlns:pic="http://schemas.openxmlformats.org/drawingml/2006/picture">
                            <pic:nvPicPr>
                              <pic:cNvPr id="72" name="图片 72" descr="C:\Users\pc\Documents\WeChat Files\wxid_axs3o6i4wc3812\FileStorage\Temp\1717569806958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3063240" cy="1840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74" name="文本框 74"/>
                            <wps:cNvSpPr txBox="1"/>
                            <wps:spPr>
                              <a:xfrm>
                                <a:off x="78377" y="1847461"/>
                                <a:ext cx="3060700" cy="14478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9437E9" w:rsidRPr="007638C7" w:rsidRDefault="009437E9" w:rsidP="009437E9">
                                  <w:pPr>
                                    <w:pStyle w:val="a4"/>
                                    <w:numPr>
                                      <w:ilvl w:val="0"/>
                                      <w:numId w:val="2"/>
                                    </w:numPr>
                                    <w:jc w:val="center"/>
                                    <w:rPr>
                                      <w:rFonts w:ascii="Times New Roman" w:eastAsia="Times" w:hAnsi="Times New Roman" w:cs="Times New Roman"/>
                                      <w:noProof/>
                                      <w:color w:val="000000"/>
                                      <w:spacing w:val="-3"/>
                                      <w:lang w:eastAsia="zh-CN"/>
                                    </w:rPr>
                                  </w:pPr>
                                  <w:r w:rsidRPr="007638C7">
                                    <w:rPr>
                                      <w:rFonts w:ascii="Times New Roman" w:hAnsi="Times New Roman" w:cs="Times New Roman"/>
                                      <w:lang w:eastAsia="zh-CN"/>
                                    </w:rPr>
                                    <w:t>Powe gain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7" name="组合 77"/>
                          <wpg:cNvGrpSpPr/>
                          <wpg:grpSpPr>
                            <a:xfrm>
                              <a:off x="0" y="2110855"/>
                              <a:ext cx="3139077" cy="2071005"/>
                              <a:chOff x="0" y="-42650"/>
                              <a:chExt cx="3139077" cy="2071005"/>
                            </a:xfrm>
                          </wpg:grpSpPr>
                          <pic:pic xmlns:pic="http://schemas.openxmlformats.org/drawingml/2006/picture">
                            <pic:nvPicPr>
                              <pic:cNvPr id="73" name="图片 73" descr="C:\Users\pc\Documents\WeChat Files\wxid_axs3o6i4wc3812\FileStorage\Temp\1717570555769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-42650"/>
                                <a:ext cx="3063239" cy="18154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76" name="文本框 76"/>
                            <wps:cNvSpPr txBox="1"/>
                            <wps:spPr>
                              <a:xfrm>
                                <a:off x="77956" y="1819538"/>
                                <a:ext cx="3061121" cy="208817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9437E9" w:rsidRPr="005C0DD4" w:rsidRDefault="009437E9" w:rsidP="009437E9">
                                  <w:pPr>
                                    <w:pStyle w:val="a4"/>
                                    <w:jc w:val="center"/>
                                    <w:rPr>
                                      <w:rFonts w:ascii="Times New Roman" w:eastAsia="Times" w:hAnsi="Times New Roman" w:cs="Times New Roman"/>
                                      <w:noProof/>
                                      <w:color w:val="000000"/>
                                      <w:spacing w:val="-3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 w:hint="eastAsia"/>
                                      <w:b/>
                                      <w:lang w:eastAsia="zh-CN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b/>
                                      <w:lang w:eastAsia="zh-CN"/>
                                    </w:rPr>
                                    <w:t>b)</w:t>
                                  </w:r>
                                  <w:r w:rsidRPr="007638C7">
                                    <w:rPr>
                                      <w:rFonts w:ascii="Times New Roman" w:hAnsi="Times New Roman" w:cs="Times New Roman"/>
                                      <w:lang w:eastAsia="zh-CN"/>
                                    </w:rPr>
                                    <w:t xml:space="preserve"> Score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79" name="文本框 79"/>
                        <wps:cNvSpPr txBox="1"/>
                        <wps:spPr>
                          <a:xfrm>
                            <a:off x="0" y="4181791"/>
                            <a:ext cx="3231736" cy="5103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5C0DD4" w:rsidRDefault="009437E9" w:rsidP="009437E9">
                              <w:pPr>
                                <w:pStyle w:val="a4"/>
                                <w:jc w:val="both"/>
                                <w:rPr>
                                  <w:rFonts w:ascii="Times New Roman" w:eastAsia="Times" w:hAnsi="Times New Roman" w:cs="Times New Roman"/>
                                  <w:noProof/>
                                  <w:color w:val="000000"/>
                                  <w:spacing w:val="-3"/>
                                  <w:lang w:eastAsia="zh-CN"/>
                                </w:rPr>
                              </w:pP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Fig.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12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Power gain and score on each update point.(a) The power gain and (b) the score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E088DE" id="组合 80" o:spid="_x0000_s1058" style="position:absolute;margin-left:230.1pt;margin-top:182.1pt;width:259.8pt;height:386.5pt;z-index:251677696;mso-width-relative:margin;mso-height-relative:margin" coordsize="32317,4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">
                <v:group id="组合 78" o:spid="_x0000_s1059" style="position:absolute;left:186;width:31388;height:41817" coordsize="31390,418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<v:group id="组合 75" o:spid="_x0000_s1060" style="position:absolute;width:31390;height:19922" coordsize="31390,199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JWEI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rBew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CVhCLFAAAA2wAA&#10;AA8AAAAAAAAAAAAAAAAAqgIAAGRycy9kb3ducmV2LnhtbFBLBQYAAAAABAAEAPoAAACcAwAAAAA=&#10;">
                    <v:shape id="图片 72" o:spid="_x0000_s1061" type="#_x0000_t75" style="position:absolute;width:30632;height:18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55YLEAAAA2wAAAA8AAABkcnMvZG93bnJldi54bWxEj0FrwkAUhO8F/8PyBG/NRhFboxvRgtCD&#10;l2ohHh/ZZxKTfRt2tyb9991CocdhZr5htrvRdOJBzjeWFcyTFARxaXXDlYLPy/H5FYQPyBo7y6Tg&#10;mzzs8snTFjNtB/6gxzlUIkLYZ6igDqHPpPRlTQZ9Ynvi6N2sMxiidJXUDocIN51cpOlKGmw4LtTY&#10;01tNZXv+Mgrup2VxrPTlUKzcdT3YW9me9l6p2XTcb0AEGsN/+K/9rhW8LOD3S/wBM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u55YLEAAAA2wAAAA8AAAAAAAAAAAAAAAAA&#10;nwIAAGRycy9kb3ducmV2LnhtbFBLBQYAAAAABAAEAPcAAACQAwAAAAA=&#10;">
                      <v:imagedata r:id="rId30" o:title="1717569806958"/>
                      <v:path arrowok="t"/>
                    </v:shape>
                    <v:shape id="文本框 74" o:spid="_x0000_s1062" type="#_x0000_t202" style="position:absolute;left:783;top:18474;width:30607;height:1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Y3/cUA&#10;AADbAAAADwAAAGRycy9kb3ducmV2LnhtbESPT2vCQBTE7wW/w/KEXopuGoqV6CrWtNBDPWjF8yP7&#10;TILZt2F3zZ9v3y0Uehxm5jfMejuYRnTkfG1ZwfM8AUFcWF1zqeD8/TFbgvABWWNjmRSM5GG7mTys&#10;MdO25yN1p1CKCGGfoYIqhDaT0hcVGfRz2xJH72qdwRClK6V22Ee4aWSaJAtpsOa4UGFL+4qK2+lu&#10;FCxyd++PvH/Kz+9feGjL9PI2XpR6nA67FYhAQ/gP/7U/tYLXF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xjf9xQAAANsAAAAPAAAAAAAAAAAAAAAAAJgCAABkcnMv&#10;ZG93bnJldi54bWxQSwUGAAAAAAQABAD1AAAAigMAAAAA&#10;" stroked="f">
                      <v:textbox inset="0,0,0,0">
                        <w:txbxContent>
                          <w:p w:rsidR="009437E9" w:rsidRPr="007638C7" w:rsidRDefault="009437E9" w:rsidP="009437E9">
                            <w:pPr>
                              <w:pStyle w:val="a4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rFonts w:ascii="Times New Roman" w:eastAsia="Times" w:hAnsi="Times New Roman" w:cs="Times New Roman"/>
                                <w:noProof/>
                                <w:color w:val="000000"/>
                                <w:spacing w:val="-3"/>
                                <w:lang w:eastAsia="zh-CN"/>
                              </w:rPr>
                            </w:pPr>
                            <w:r w:rsidRPr="007638C7">
                              <w:rPr>
                                <w:rFonts w:ascii="Times New Roman" w:hAnsi="Times New Roman" w:cs="Times New Roman"/>
                                <w:lang w:eastAsia="zh-CN"/>
                              </w:rPr>
                              <w:t>Powe gain</w:t>
                            </w:r>
                          </w:p>
                        </w:txbxContent>
                      </v:textbox>
                    </v:shape>
                  </v:group>
                  <v:group id="组合 77" o:spid="_x0000_s1063" style="position:absolute;top:21108;width:31390;height:20710" coordorigin=",-426" coordsize="31390,207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u/zsQAAADbAAAADwAAAGRycy9kb3ducmV2LnhtbESPT4vCMBTE74LfITzB&#10;m6ZVdl26RhFR8SAL/oFlb4/m2Rabl9LEtn77jSB4HGbmN8x82ZlSNFS7wrKCeByBIE6tLjhTcDlv&#10;R18gnEfWWFomBQ9ysFz0e3NMtG35SM3JZyJA2CWoIPe+SqR0aU4G3dhWxMG72tqgD7LOpK6xDXBT&#10;ykkUfUqDBYeFHCta55TeTnejYNdiu5rGm+Zwu64ff+ePn99DTEoNB93qG4Snzr/Dr/ZeK5jN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wu/zsQAAADbAAAA&#10;DwAAAAAAAAAAAAAAAACqAgAAZHJzL2Rvd25yZXYueG1sUEsFBgAAAAAEAAQA+gAAAJsDAAAAAA==&#10;">
                    <v:shape id="图片 73" o:spid="_x0000_s1064" type="#_x0000_t75" style="position:absolute;top:-426;width:30632;height:181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9l2fEAAAA2wAAAA8AAABkcnMvZG93bnJldi54bWxEj9FqwkAURN8L/sNyBd/qRgWt0VWCKEqh&#10;FY0fcMlek5Ds3ZBdNfr13UKhj8PMnGGW687U4k6tKy0rGA0jEMSZ1SXnCi7p7v0DhPPIGmvLpOBJ&#10;Dtar3tsSY20ffKL72eciQNjFqKDwvomldFlBBt3QNsTBu9rWoA+yzaVu8RHgppbjKJpKgyWHhQIb&#10;2hSUVeebUVAl38fj1+d8P6+SdMa2SXfJ9qXUoN8lCxCeOv8f/msftILZBH6/hB8gV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+9l2fEAAAA2wAAAA8AAAAAAAAAAAAAAAAA&#10;nwIAAGRycy9kb3ducmV2LnhtbFBLBQYAAAAABAAEAPcAAACQAwAAAAA=&#10;">
                      <v:imagedata r:id="rId31" o:title="1717570555769"/>
                      <v:path arrowok="t"/>
                    </v:shape>
                    <v:shape id="文本框 76" o:spid="_x0000_s1065" type="#_x0000_t202" style="position:absolute;left:779;top:18195;width:30611;height:20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gMEcUA&#10;AADbAAAADwAAAGRycy9kb3ducmV2LnhtbESPzWrDMBCE74W8g9hALqWRm4Nb3CghPw3k0B7shpwX&#10;a2uZWisjKbHz9lGh0OMwM98wy/VoO3ElH1rHCp7nGQji2umWGwWnr8PTK4gQkTV2jknBjQKsV5OH&#10;JRbaDVzStYqNSBAOBSowMfaFlKE2ZDHMXU+cvG/nLcYkfSO1xyHBbScXWZZLiy2nBYM97QzVP9XF&#10;Ksj3/jKUvHvcn94/8LNvFuft7azUbDpu3kBEGuN/+K991Apecvj9kn6AXN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WAwRxQAAANsAAAAPAAAAAAAAAAAAAAAAAJgCAABkcnMv&#10;ZG93bnJldi54bWxQSwUGAAAAAAQABAD1AAAAigMAAAAA&#10;" stroked="f">
                      <v:textbox inset="0,0,0,0">
                        <w:txbxContent>
                          <w:p w:rsidR="009437E9" w:rsidRPr="005C0DD4" w:rsidRDefault="009437E9" w:rsidP="009437E9">
                            <w:pPr>
                              <w:pStyle w:val="a4"/>
                              <w:jc w:val="center"/>
                              <w:rPr>
                                <w:rFonts w:ascii="Times New Roman" w:eastAsia="Times" w:hAnsi="Times New Roman" w:cs="Times New Roman"/>
                                <w:noProof/>
                                <w:color w:val="000000"/>
                                <w:spacing w:val="-3"/>
                                <w:lang w:eastAsia="zh-CN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b/>
                                <w:lang w:eastAsia="zh-CN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lang w:eastAsia="zh-CN"/>
                              </w:rPr>
                              <w:t>b)</w:t>
                            </w:r>
                            <w:r w:rsidRPr="007638C7">
                              <w:rPr>
                                <w:rFonts w:ascii="Times New Roman" w:hAnsi="Times New Roman" w:cs="Times New Roman"/>
                                <w:lang w:eastAsia="zh-CN"/>
                              </w:rPr>
                              <w:t xml:space="preserve"> Score</w:t>
                            </w:r>
                          </w:p>
                        </w:txbxContent>
                      </v:textbox>
                    </v:shape>
                  </v:group>
                </v:group>
                <v:shape id="文本框 79" o:spid="_x0000_s1066" type="#_x0000_t202" style="position:absolute;top:41817;width:32317;height:5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eYY8UA&#10;AADbAAAADwAAAGRycy9kb3ducmV2LnhtbESPT2vCQBTE7wW/w/KEXopumoOt0VWsaaGHetCK50f2&#10;mQSzb8Pumj/fvlso9DjMzG+Y9XYwjejI+dqygud5AoK4sLrmUsH5+2P2CsIHZI2NZVIwkoftZvKw&#10;xkzbno/UnUIpIoR9hgqqENpMSl9UZNDPbUscvat1BkOUrpTaYR/hppFpkiykwZrjQoUt7Ssqbqe7&#10;UbDI3b0/8v4pP79/4aEt08vbeFHqcTrsViACDeE//Nf+1ApelvD7Jf4A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x5hjxQAAANsAAAAPAAAAAAAAAAAAAAAAAJgCAABkcnMv&#10;ZG93bnJldi54bWxQSwUGAAAAAAQABAD1AAAAigMAAAAA&#10;" stroked="f">
                  <v:textbox inset="0,0,0,0">
                    <w:txbxContent>
                      <w:p w:rsidR="009437E9" w:rsidRPr="005C0DD4" w:rsidRDefault="009437E9" w:rsidP="009437E9">
                        <w:pPr>
                          <w:pStyle w:val="a4"/>
                          <w:jc w:val="both"/>
                          <w:rPr>
                            <w:rFonts w:ascii="Times New Roman" w:eastAsia="Times" w:hAnsi="Times New Roman" w:cs="Times New Roman"/>
                            <w:noProof/>
                            <w:color w:val="000000"/>
                            <w:spacing w:val="-3"/>
                            <w:lang w:eastAsia="zh-CN"/>
                          </w:rPr>
                        </w:pP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t xml:space="preserve">Fig. 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12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 xml:space="preserve"> Power gain and score on each update point.(a) The power gain and (b) the score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D76FF06" wp14:editId="2922304B">
                <wp:simplePos x="0" y="0"/>
                <wp:positionH relativeFrom="column">
                  <wp:posOffset>0</wp:posOffset>
                </wp:positionH>
                <wp:positionV relativeFrom="page">
                  <wp:posOffset>1308735</wp:posOffset>
                </wp:positionV>
                <wp:extent cx="3304795" cy="1925320"/>
                <wp:effectExtent l="0" t="0" r="0" b="0"/>
                <wp:wrapTopAndBottom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4795" cy="1925320"/>
                          <a:chOff x="-209592" y="0"/>
                          <a:chExt cx="3305460" cy="1926013"/>
                        </a:xfrm>
                      </wpg:grpSpPr>
                      <pic:pic xmlns:pic="http://schemas.openxmlformats.org/drawingml/2006/picture">
                        <pic:nvPicPr>
                          <pic:cNvPr id="36" name="图片 36" descr="C:\Users\pc\Documents\WeChat Files\wxid_axs3o6i4wc3812\FileStorage\Temp\1718097274401.png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09592" y="0"/>
                            <a:ext cx="3063240" cy="171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文本框 37"/>
                        <wps:cNvSpPr txBox="1"/>
                        <wps:spPr>
                          <a:xfrm>
                            <a:off x="-105176" y="1717658"/>
                            <a:ext cx="3201044" cy="2083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3F507D" w:rsidRDefault="009437E9" w:rsidP="009437E9">
                              <w:pPr>
                                <w:pStyle w:val="a4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lang w:eastAsia="zh-CN"/>
                                </w:rPr>
                              </w:pP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Fig.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15</w:t>
                              </w:r>
                              <w:r w:rsidRPr="003F507D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Power gain condition between and on each update point.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D76FF06" id="组合 38" o:spid="_x0000_s1067" style="position:absolute;margin-left:0;margin-top:103.05pt;width:260.2pt;height:151.6pt;z-index:251675648;mso-position-vertical-relative:page;mso-width-relative:margin" coordorigin="-2095" coordsize="33054,19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">
                <v:shape id="图片 36" o:spid="_x0000_s1068" type="#_x0000_t75" style="position:absolute;left:-2095;width:30631;height:171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RG+HDAAAA2wAAAA8AAABkcnMvZG93bnJldi54bWxEj0FrwkAUhO9C/8PyCr3pplZDSd0ECRR6&#10;K8b2/si+btJk36bZVVN/vSsIHoeZ+YbZFJPtxZFG3zpW8LxIQBDXTrdsFHzt3+evIHxA1tg7JgX/&#10;5KHIH2YbzLQ78Y6OVTAiQthnqKAJYcik9HVDFv3CDcTR+3GjxRDlaKQe8RThtpfLJEmlxZbjQoMD&#10;lQ3VXXWwCipTfnfn353t+r9P67blkK7MWqmnx2n7BiLQFO7hW/tDK3hJ4fol/gCZ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NEb4cMAAADbAAAADwAAAAAAAAAAAAAAAACf&#10;AgAAZHJzL2Rvd25yZXYueG1sUEsFBgAAAAAEAAQA9wAAAI8DAAAAAA==&#10;">
                  <v:imagedata r:id="rId33" o:title="1718097274401"/>
                  <v:path arrowok="t"/>
                </v:shape>
                <v:shape id="文本框 37" o:spid="_x0000_s1069" type="#_x0000_t202" style="position:absolute;left:-1051;top:17176;width:32009;height:20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1f0sYA&#10;AADbAAAADwAAAGRycy9kb3ducmV2LnhtbESPQWsCMRSE70L/Q3iFXkSzrWJlNYpIBduLdOvF22Pz&#10;3KxuXpYkq9t/3xQKPQ4z8w2zXPe2ETfyoXas4HmcgSAuna65UnD82o3mIEJE1tg4JgXfFGC9ehgs&#10;Mdfuzp90K2IlEoRDjgpMjG0uZSgNWQxj1xIn7+y8xZikr6T2eE9w28iXLJtJizWnBYMtbQ2V16Kz&#10;Cg7T08EMu/Pbx2Y68e/Hbju7VIVST4/9ZgEiUh//w3/tvVYweYX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1f0sYAAADbAAAADwAAAAAAAAAAAAAAAACYAgAAZHJz&#10;L2Rvd25yZXYueG1sUEsFBgAAAAAEAAQA9QAAAIsDAAAAAA==&#10;" stroked="f">
                  <v:textbox style="mso-fit-shape-to-text:t" inset="0,0,0,0">
                    <w:txbxContent>
                      <w:p w:rsidR="009437E9" w:rsidRPr="003F507D" w:rsidRDefault="009437E9" w:rsidP="009437E9">
                        <w:pPr>
                          <w:pStyle w:val="a4"/>
                          <w:jc w:val="both"/>
                          <w:rPr>
                            <w:rFonts w:ascii="Times New Roman" w:hAnsi="Times New Roman" w:cs="Times New Roman"/>
                            <w:noProof/>
                            <w:lang w:eastAsia="zh-CN"/>
                          </w:rPr>
                        </w:pP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t xml:space="preserve">Fig. 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15</w:t>
                        </w:r>
                        <w:r w:rsidRPr="003F507D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Power gain condition between and on each update point.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9437E9" w:rsidRDefault="009437E9"/>
    <w:p w:rsidR="009437E9" w:rsidRDefault="009437E9">
      <w:pPr>
        <w:widowControl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4A4A7DB" wp14:editId="7BC85738">
                <wp:simplePos x="0" y="0"/>
                <wp:positionH relativeFrom="column">
                  <wp:posOffset>114935</wp:posOffset>
                </wp:positionH>
                <wp:positionV relativeFrom="paragraph">
                  <wp:posOffset>4574540</wp:posOffset>
                </wp:positionV>
                <wp:extent cx="3233420" cy="1929130"/>
                <wp:effectExtent l="0" t="0" r="7620" b="3810"/>
                <wp:wrapTopAndBottom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3420" cy="1929130"/>
                          <a:chOff x="-210710" y="0"/>
                          <a:chExt cx="3273950" cy="1916998"/>
                        </a:xfrm>
                      </wpg:grpSpPr>
                      <pic:pic xmlns:pic="http://schemas.openxmlformats.org/drawingml/2006/picture">
                        <pic:nvPicPr>
                          <pic:cNvPr id="46" name="图片 46" descr="C:\Users\pc\Documents\WeChat Files\wxid_axs3o6i4wc3812\FileStorage\Temp\1717557600068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10710" y="0"/>
                            <a:ext cx="3200400" cy="171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文本框 47"/>
                        <wps:cNvSpPr txBox="1"/>
                        <wps:spPr>
                          <a:xfrm>
                            <a:off x="0" y="1693545"/>
                            <a:ext cx="3063240" cy="2234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5C0DD4" w:rsidRDefault="009437E9" w:rsidP="009437E9">
                              <w:pPr>
                                <w:pStyle w:val="a4"/>
                                <w:rPr>
                                  <w:rFonts w:ascii="Times New Roman" w:eastAsia="Times" w:hAnsi="Times New Roman" w:cs="Times New Roman"/>
                                  <w:noProof/>
                                  <w:color w:val="000000"/>
                                  <w:spacing w:val="-3"/>
                                  <w:lang w:eastAsia="zh-CN"/>
                                </w:rPr>
                              </w:pP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Fig.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9</w:t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</w:rPr>
                                <w:t xml:space="preserve"> R</w:t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  <w:lang w:eastAsia="zh-CN"/>
                                </w:rPr>
                                <w:t>esults of 20 experiment</w:t>
                              </w:r>
                              <w:r w:rsidR="003D217C">
                                <w:rPr>
                                  <w:rFonts w:ascii="Times New Roman" w:hAnsi="Times New Roman" w:cs="Times New Roman"/>
                                  <w:lang w:eastAsia="zh-CN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4A7DB" id="组合 48" o:spid="_x0000_s1070" style="position:absolute;margin-left:9.05pt;margin-top:360.2pt;width:254.6pt;height:151.9pt;z-index:251671552;mso-width-relative:margin;mso-height-relative:margin" coordorigin="-2107" coordsize="32739,19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">
                <v:shape id="图片 46" o:spid="_x0000_s1071" type="#_x0000_t75" style="position:absolute;left:-2107;width:32003;height:17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r1LrDAAAA2wAAAA8AAABkcnMvZG93bnJldi54bWxEj0FrwkAUhO8F/8PyBG/NRimpRFcRacGr&#10;VkVvz+wzWcy+Ddmtpvn13YLQ4zAz3zDzZWdrcafWG8cKxkkKgrhw2nCpYP/1+ToF4QOyxtoxKfgh&#10;D8vF4GWOuXYP3tJ9F0oRIexzVFCF0ORS+qIiiz5xDXH0rq61GKJsS6lbfES4reUkTTNp0XBcqLCh&#10;dUXFbfdtFfSmvJzOfPh4p2yy6a/2aIreKjUadqsZiEBd+A8/2xut4C2Dvy/xB8jF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qvUusMAAADbAAAADwAAAAAAAAAAAAAAAACf&#10;AgAAZHJzL2Rvd25yZXYueG1sUEsFBgAAAAAEAAQA9wAAAI8DAAAAAA==&#10;">
                  <v:imagedata r:id="rId23" o:title="1717557600068"/>
                  <v:path arrowok="t"/>
                </v:shape>
                <v:shape id="文本框 47" o:spid="_x0000_s1072" type="#_x0000_t202" style="position:absolute;top:16935;width:30632;height:22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hjN8UA&#10;AADbAAAADwAAAGRycy9kb3ducmV2LnhtbESPT2vCQBTE7wW/w/KEXopuGoqV6CrWtNBDPWjF8yP7&#10;TILZt2F3zZ9v3y0Uehxm5jfMejuYRnTkfG1ZwfM8AUFcWF1zqeD8/TFbgvABWWNjmRSM5GG7mTys&#10;MdO25yN1p1CKCGGfoYIqhDaT0hcVGfRz2xJH72qdwRClK6V22Ee4aWSaJAtpsOa4UGFL+4qK2+lu&#10;FCxyd++PvH/Kz+9feGjL9PI2XpR6nA67FYhAQ/gP/7U/tYKXV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eGM3xQAAANsAAAAPAAAAAAAAAAAAAAAAAJgCAABkcnMv&#10;ZG93bnJldi54bWxQSwUGAAAAAAQABAD1AAAAigMAAAAA&#10;" stroked="f">
                  <v:textbox inset="0,0,0,0">
                    <w:txbxContent>
                      <w:p w:rsidR="009437E9" w:rsidRPr="005C0DD4" w:rsidRDefault="009437E9" w:rsidP="009437E9">
                        <w:pPr>
                          <w:pStyle w:val="a4"/>
                          <w:rPr>
                            <w:rFonts w:ascii="Times New Roman" w:eastAsia="Times" w:hAnsi="Times New Roman" w:cs="Times New Roman"/>
                            <w:noProof/>
                            <w:color w:val="000000"/>
                            <w:spacing w:val="-3"/>
                            <w:lang w:eastAsia="zh-CN"/>
                          </w:rPr>
                        </w:pP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t xml:space="preserve">Fig. 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9</w:t>
                        </w:r>
                        <w:r w:rsidRPr="005C0DD4">
                          <w:rPr>
                            <w:rFonts w:ascii="Times New Roman" w:hAnsi="Times New Roman" w:cs="Times New Roman"/>
                          </w:rPr>
                          <w:t xml:space="preserve"> R</w:t>
                        </w:r>
                        <w:r w:rsidRPr="005C0DD4">
                          <w:rPr>
                            <w:rFonts w:ascii="Times New Roman" w:hAnsi="Times New Roman" w:cs="Times New Roman"/>
                            <w:lang w:eastAsia="zh-CN"/>
                          </w:rPr>
                          <w:t>esults of 20 experiment</w:t>
                        </w:r>
                        <w:r w:rsidR="003D217C">
                          <w:rPr>
                            <w:rFonts w:ascii="Times New Roman" w:hAnsi="Times New Roman" w:cs="Times New Roman"/>
                            <w:lang w:eastAsia="zh-CN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55E0632" wp14:editId="13209C8F">
                <wp:simplePos x="0" y="0"/>
                <wp:positionH relativeFrom="column">
                  <wp:posOffset>0</wp:posOffset>
                </wp:positionH>
                <wp:positionV relativeFrom="page">
                  <wp:posOffset>1308735</wp:posOffset>
                </wp:positionV>
                <wp:extent cx="3240405" cy="3620770"/>
                <wp:effectExtent l="0" t="0" r="0" b="0"/>
                <wp:wrapTopAndBottom/>
                <wp:docPr id="43" name="组合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0405" cy="3620770"/>
                          <a:chOff x="0" y="0"/>
                          <a:chExt cx="3063240" cy="3422650"/>
                        </a:xfrm>
                      </wpg:grpSpPr>
                      <pic:pic xmlns:pic="http://schemas.openxmlformats.org/drawingml/2006/picture">
                        <pic:nvPicPr>
                          <pic:cNvPr id="41" name="图片 41" descr="C:\Users\pc\Documents\WeChat Files\wxid_axs3o6i4wc3812\FileStorage\Temp\413cbfb664e527c4291a84467ba5a91.png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21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文本框 42"/>
                        <wps:cNvSpPr txBox="1"/>
                        <wps:spPr>
                          <a:xfrm>
                            <a:off x="0" y="3276600"/>
                            <a:ext cx="3063240" cy="146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3F507D" w:rsidRDefault="009437E9" w:rsidP="009437E9">
                              <w:pPr>
                                <w:pStyle w:val="a4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3D217C">
                                <w:rPr>
                                  <w:rFonts w:ascii="Times New Roman" w:hAnsi="Times New Roman" w:cs="Times New Roman"/>
                                </w:rPr>
                                <w:t>Fig. 8</w:t>
                              </w:r>
                              <w:r w:rsidR="003D217C"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 w:rsidRPr="003F507D">
                                <w:rPr>
                                  <w:rFonts w:ascii="Times New Roman" w:hAnsi="Times New Roman" w:cs="Times New Roman"/>
                                </w:rPr>
                                <w:t xml:space="preserve"> Factors influencing ground power distribution.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5E0632" id="组合 43" o:spid="_x0000_s1073" style="position:absolute;margin-left:0;margin-top:103.05pt;width:255.15pt;height:285.1pt;z-index:251669504;mso-position-vertical-relative:page;mso-width-relative:margin;mso-height-relative:margin" coordsize="30632,34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">
                <v:shape id="图片 41" o:spid="_x0000_s1074" type="#_x0000_t75" style="position:absolute;width:30632;height:32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G3ETCAAAA2wAAAA8AAABkcnMvZG93bnJldi54bWxEj0GLwjAUhO/C/ofwFrxpqohINYq7IArK&#10;ot09eHw2z7bYvJQkav33G0HwOMzMN8xs0Zpa3Mj5yrKCQT8BQZxbXXGh4O931ZuA8AFZY22ZFDzI&#10;w2L+0Zlhqu2dD3TLQiEihH2KCsoQmlRKn5dk0PdtQxy9s3UGQ5SukNrhPcJNLYdJMpYGK44LJTb0&#10;XVJ+ya5Ggf5xheZ9e76sQ3LaaR590faoVPezXU5BBGrDO/xqb7SC0QCeX+IPkPN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zxtxEwgAAANsAAAAPAAAAAAAAAAAAAAAAAJ8C&#10;AABkcnMvZG93bnJldi54bWxQSwUGAAAAAAQABAD3AAAAjgMAAAAA&#10;">
                  <v:imagedata r:id="rId35" o:title="413cbfb664e527c4291a84467ba5a91"/>
                  <v:path arrowok="t"/>
                </v:shape>
                <v:shape id="文本框 42" o:spid="_x0000_s1075" type="#_x0000_t202" style="position:absolute;top:32766;width:30632;height:1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/Ar8UA&#10;AADbAAAADwAAAGRycy9kb3ducmV2LnhtbESPzWrDMBCE74W8g9hALqWRa0oobpSQnwZ6SA92Q86L&#10;tbVMrZWRlNh5+6oQ6HGYmW+Y5Xq0nbiSD61jBc/zDARx7XTLjYLT1+HpFUSIyBo7x6TgRgHWq8nD&#10;EgvtBi7pWsVGJAiHAhWYGPtCylAbshjmridO3rfzFmOSvpHa45DgtpN5li2kxZbTgsGedobqn+pi&#10;FSz2/jKUvHvcn96P+Nk3+Xl7Oys1m46bNxCRxvgfvrc/tIKXHP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D8CvxQAAANsAAAAPAAAAAAAAAAAAAAAAAJgCAABkcnMv&#10;ZG93bnJldi54bWxQSwUGAAAAAAQABAD1AAAAigMAAAAA&#10;" stroked="f">
                  <v:textbox inset="0,0,0,0">
                    <w:txbxContent>
                      <w:p w:rsidR="009437E9" w:rsidRPr="003F507D" w:rsidRDefault="009437E9" w:rsidP="009437E9">
                        <w:pPr>
                          <w:pStyle w:val="a4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3D217C">
                          <w:rPr>
                            <w:rFonts w:ascii="Times New Roman" w:hAnsi="Times New Roman" w:cs="Times New Roman"/>
                          </w:rPr>
                          <w:t>Fig. 8</w:t>
                        </w:r>
                        <w:r w:rsidR="003D217C"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 w:rsidRPr="003F507D">
                          <w:rPr>
                            <w:rFonts w:ascii="Times New Roman" w:hAnsi="Times New Roman" w:cs="Times New Roman"/>
                          </w:rPr>
                          <w:t xml:space="preserve"> Factors influencing ground power distribution.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9437E9" w:rsidRDefault="009437E9">
      <w:r>
        <w:rPr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8746A3C" wp14:editId="351C6A1F">
                <wp:simplePos x="0" y="0"/>
                <wp:positionH relativeFrom="column">
                  <wp:posOffset>-715889</wp:posOffset>
                </wp:positionH>
                <wp:positionV relativeFrom="paragraph">
                  <wp:posOffset>288828</wp:posOffset>
                </wp:positionV>
                <wp:extent cx="6455967" cy="3649345"/>
                <wp:effectExtent l="0" t="0" r="2540" b="8255"/>
                <wp:wrapTopAndBottom/>
                <wp:docPr id="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5967" cy="3649345"/>
                          <a:chOff x="-31687" y="0"/>
                          <a:chExt cx="6456539" cy="3649345"/>
                        </a:xfrm>
                      </wpg:grpSpPr>
                      <pic:pic xmlns:pic="http://schemas.openxmlformats.org/drawingml/2006/picture">
                        <pic:nvPicPr>
                          <pic:cNvPr id="4" name="图片 4" descr="C:\Users\pc\Documents\WeChat Files\wxid_axs3o6i4wc3812\FileStorage\Temp\7cd3964e3cf1ae2d528b3e9cb670de9.png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1687" y="0"/>
                            <a:ext cx="6426200" cy="3385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" name="文本框 1"/>
                        <wps:cNvSpPr txBox="1"/>
                        <wps:spPr>
                          <a:xfrm>
                            <a:off x="-12" y="3441065"/>
                            <a:ext cx="6424864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0233B1" w:rsidRDefault="009437E9" w:rsidP="009437E9">
                              <w:pPr>
                                <w:pStyle w:val="a4"/>
                                <w:rPr>
                                  <w:rFonts w:ascii="Times New Roman" w:hAnsi="Times New Roman" w:cs="Times New Roman"/>
                                  <w:color w:val="000000"/>
                                </w:rPr>
                              </w:pPr>
                              <w:bookmarkStart w:id="11" w:name="_Ref168399810"/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t xml:space="preserve">Fig. </w:t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instrText xml:space="preserve"> SEQ Fig. \* ARABIC </w:instrText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bookmarkEnd w:id="11"/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 An illustration of s</w:t>
                              </w:r>
                              <w:r w:rsidRPr="000233B1">
                                <w:rPr>
                                  <w:rFonts w:ascii="Times New Roman" w:hAnsi="Times New Roman" w:cs="Times New Roman"/>
                                </w:rPr>
                                <w:t>a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tellite distributed beamforming.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746A3C" id="组合 5" o:spid="_x0000_s1076" style="position:absolute;left:0;text-align:left;margin-left:-56.35pt;margin-top:22.75pt;width:508.35pt;height:287.35pt;z-index:251661312;mso-width-relative:margin" coordorigin="-316" coordsize="64565,364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">
                <v:shape id="图片 4" o:spid="_x0000_s1077" type="#_x0000_t75" style="position:absolute;left:-316;width:64261;height:338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2FPHEAAAA2gAAAA8AAABkcnMvZG93bnJldi54bWxEj0FrwkAUhO+C/2F5Qm+6sVZtY1apYqU9&#10;eDAV6fGRfSbB7NuQ3cb033cFweMwM98wyaozlWipcaVlBeNRBII4s7rkXMHx+2P4CsJ5ZI2VZVLw&#10;Rw5Wy34vwVjbKx+oTX0uAoRdjAoK7+tYSpcVZNCNbE0cvLNtDPogm1zqBq8Bbir5HEUzabDksFBg&#10;TZuCskv6axTwVzf5aafr6WZH2/nb9uBPc7dX6mnQvS9AeOr8I3xvf2oFL3C7Em6AXP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D2FPHEAAAA2gAAAA8AAAAAAAAAAAAAAAAA&#10;nwIAAGRycy9kb3ducmV2LnhtbFBLBQYAAAAABAAEAPcAAACQAwAAAAA=&#10;">
                  <v:imagedata r:id="rId37" o:title="7cd3964e3cf1ae2d528b3e9cb670de9"/>
                  <v:path arrowok="t"/>
                </v:shape>
                <v:shape id="文本框 1" o:spid="_x0000_s1078" type="#_x0000_t202" style="position:absolute;top:34410;width:64248;height:2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bEpMIA&#10;AADaAAAADwAAAGRycy9kb3ducmV2LnhtbERPTWsCMRC9C/0PYQq9SM1WRcpqFJEKbS/i6sXbsBk3&#10;224mS5LV7b83QsHT8Hifs1j1thEX8qF2rOBtlIEgLp2uuVJwPGxf30GEiKyxcUwK/ijAavk0WGCu&#10;3ZX3dCliJVIIhxwVmBjbXMpQGrIYRq4lTtzZeYsxQV9J7fGawm0jx1k2kxZrTg0GW9oYKn+LzirY&#10;TU87M+zOH9/r6cR/HbvN7KcqlHp57tdzEJH6+BD/uz91mg/3V+5XL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1sSkwgAAANoAAAAPAAAAAAAAAAAAAAAAAJgCAABkcnMvZG93&#10;bnJldi54bWxQSwUGAAAAAAQABAD1AAAAhwMAAAAA&#10;" stroked="f">
                  <v:textbox style="mso-fit-shape-to-text:t" inset="0,0,0,0">
                    <w:txbxContent>
                      <w:p w:rsidR="009437E9" w:rsidRPr="000233B1" w:rsidRDefault="009437E9" w:rsidP="009437E9">
                        <w:pPr>
                          <w:pStyle w:val="a4"/>
                          <w:rPr>
                            <w:rFonts w:ascii="Times New Roman" w:hAnsi="Times New Roman" w:cs="Times New Roman"/>
                            <w:color w:val="000000"/>
                          </w:rPr>
                        </w:pPr>
                        <w:bookmarkStart w:id="12" w:name="_Ref168399810"/>
                        <w:r w:rsidRPr="000233B1">
                          <w:rPr>
                            <w:rFonts w:ascii="Times New Roman" w:hAnsi="Times New Roman" w:cs="Times New Roman"/>
                          </w:rPr>
                          <w:t xml:space="preserve">Fig. </w:t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instrText xml:space="preserve"> SEQ Fig. \* ARABIC </w:instrText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bookmarkEnd w:id="12"/>
                        <w:r>
                          <w:rPr>
                            <w:rFonts w:ascii="Times New Roman" w:hAnsi="Times New Roman" w:cs="Times New Roman"/>
                          </w:rPr>
                          <w:t xml:space="preserve"> An illustration of s</w:t>
                        </w:r>
                        <w:r w:rsidRPr="000233B1">
                          <w:rPr>
                            <w:rFonts w:ascii="Times New Roman" w:hAnsi="Times New Roman" w:cs="Times New Roman"/>
                          </w:rPr>
                          <w:t>a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tellite distributed beamforming.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9437E9" w:rsidRDefault="009437E9">
      <w:pPr>
        <w:widowControl/>
        <w:jc w:val="left"/>
      </w:pPr>
      <w:r>
        <w:br w:type="page"/>
      </w: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21A2452" wp14:editId="1FF05B25">
                <wp:simplePos x="0" y="0"/>
                <wp:positionH relativeFrom="column">
                  <wp:posOffset>0</wp:posOffset>
                </wp:positionH>
                <wp:positionV relativeFrom="page">
                  <wp:posOffset>5056505</wp:posOffset>
                </wp:positionV>
                <wp:extent cx="3109595" cy="2334260"/>
                <wp:effectExtent l="0" t="0" r="0" b="8890"/>
                <wp:wrapTopAndBottom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9595" cy="2334260"/>
                          <a:chOff x="0" y="0"/>
                          <a:chExt cx="3162687" cy="2373630"/>
                        </a:xfrm>
                      </wpg:grpSpPr>
                      <pic:pic xmlns:pic="http://schemas.openxmlformats.org/drawingml/2006/picture">
                        <pic:nvPicPr>
                          <pic:cNvPr id="10" name="图片 10" descr="C:\Users\pc\Documents\WeChat Files\wxid_axs3o6i4wc3812\FileStorage\Temp\1717047980480.png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2171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" name="文本框 6"/>
                        <wps:cNvSpPr txBox="1"/>
                        <wps:spPr>
                          <a:xfrm>
                            <a:off x="100717" y="2227580"/>
                            <a:ext cx="3061970" cy="146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AD7B06" w:rsidRDefault="009437E9" w:rsidP="009437E9">
                              <w:pPr>
                                <w:pStyle w:val="a4"/>
                                <w:rPr>
                                  <w:rFonts w:ascii="Times New Roman" w:hAnsi="Times New Roman" w:cs="Times New Roman"/>
                                  <w:noProof/>
                                  <w:color w:val="000000"/>
                                  <w:lang w:eastAsia="zh-CN"/>
                                </w:rPr>
                              </w:pPr>
                              <w:r w:rsidRPr="00AD7B06">
                                <w:rPr>
                                  <w:rFonts w:ascii="Times New Roman" w:hAnsi="Times New Roman" w:cs="Times New Roman"/>
                                </w:rPr>
                                <w:t xml:space="preserve">Fig.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2</w:t>
                              </w:r>
                              <w:r w:rsidRPr="00AD7B06">
                                <w:rPr>
                                  <w:rFonts w:ascii="Times New Roman" w:hAnsi="Times New Roman" w:cs="Times New Roman"/>
                                </w:rPr>
                                <w:t xml:space="preserve"> T</w:t>
                              </w:r>
                              <w:r w:rsidRPr="00AD7B06">
                                <w:rPr>
                                  <w:rFonts w:ascii="Times New Roman" w:hAnsi="Times New Roman" w:cs="Times New Roman"/>
                                  <w:lang w:eastAsia="zh-CN"/>
                                </w:rPr>
                                <w:t>he mathematical system model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1A2452" id="组合 7" o:spid="_x0000_s1079" style="position:absolute;margin-left:0;margin-top:398.15pt;width:244.85pt;height:183.8pt;z-index:251663360;mso-position-vertical-relative:page;mso-width-relative:margin;mso-height-relative:margin" coordsize="31626,23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">
                <v:shape id="图片 10" o:spid="_x0000_s1080" type="#_x0000_t75" style="position:absolute;width:30632;height:217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LFiXEAAAA2wAAAA8AAABkcnMvZG93bnJldi54bWxEj0FrwkAQhe+F/odlCt7qphWaEl1FChVP&#10;hmo9eBuzYxLMzobdVeO/dw6F3mZ4b977ZrYYXKeuFGLr2cDbOANFXHnbcm3gd/f9+gkqJmSLnWcy&#10;cKcIi/nz0wwL62/8Q9dtqpWEcCzQQJNSX2gdq4YcxrHviUU7+eAwyRpqbQPeJNx1+j3LPrTDlqWh&#10;wZ6+GqrO24szkOdhdT9syj5M9sdS55fTau1KY0Yvw3IKKtGQ/s1/12sr+EIvv8gAe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fLFiXEAAAA2wAAAA8AAAAAAAAAAAAAAAAA&#10;nwIAAGRycy9kb3ducmV2LnhtbFBLBQYAAAAABAAEAPcAAACQAwAAAAA=&#10;">
                  <v:imagedata r:id="rId39" o:title="1717047980480"/>
                  <v:path arrowok="t"/>
                </v:shape>
                <v:shape id="文本框 6" o:spid="_x0000_s1081" type="#_x0000_t202" style="position:absolute;left:1007;top:22275;width:30619;height:14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wvTcEA&#10;AADaAAAADwAAAGRycy9kb3ducmV2LnhtbESPS6vCMBSE9xf8D+EId3PRVBci1Si+LrjQhQ9cH5pj&#10;W2xOShJt/fdGEFwOM98MM523phIPcr60rGDQT0AQZ1aXnCs4n/57YxA+IGusLJOCJ3mYzzo/U0y1&#10;bfhAj2PIRSxhn6KCIoQ6ldJnBRn0fVsTR+9qncEQpculdtjEclPJYZKMpMGS40KBNa0Kym7Hu1Ew&#10;Wrt7c+DV3/q82eG+zoeX5fOi1G+3XUxABGrDN/yhtzpy8L4Sb4C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ML03BAAAA2gAAAA8AAAAAAAAAAAAAAAAAmAIAAGRycy9kb3du&#10;cmV2LnhtbFBLBQYAAAAABAAEAPUAAACGAwAAAAA=&#10;" stroked="f">
                  <v:textbox inset="0,0,0,0">
                    <w:txbxContent>
                      <w:p w:rsidR="009437E9" w:rsidRPr="00AD7B06" w:rsidRDefault="009437E9" w:rsidP="009437E9">
                        <w:pPr>
                          <w:pStyle w:val="a4"/>
                          <w:rPr>
                            <w:rFonts w:ascii="Times New Roman" w:hAnsi="Times New Roman" w:cs="Times New Roman"/>
                            <w:noProof/>
                            <w:color w:val="000000"/>
                            <w:lang w:eastAsia="zh-CN"/>
                          </w:rPr>
                        </w:pPr>
                        <w:r w:rsidRPr="00AD7B06">
                          <w:rPr>
                            <w:rFonts w:ascii="Times New Roman" w:hAnsi="Times New Roman" w:cs="Times New Roman"/>
                          </w:rPr>
                          <w:t xml:space="preserve">Fig.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2</w:t>
                        </w:r>
                        <w:r w:rsidRPr="00AD7B06">
                          <w:rPr>
                            <w:rFonts w:ascii="Times New Roman" w:hAnsi="Times New Roman" w:cs="Times New Roman"/>
                          </w:rPr>
                          <w:t xml:space="preserve"> T</w:t>
                        </w:r>
                        <w:r w:rsidRPr="00AD7B06">
                          <w:rPr>
                            <w:rFonts w:ascii="Times New Roman" w:hAnsi="Times New Roman" w:cs="Times New Roman"/>
                            <w:lang w:eastAsia="zh-CN"/>
                          </w:rPr>
                          <w:t>he mathematical system model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9437E9" w:rsidRDefault="002A13D0">
      <w:pPr>
        <w:widowControl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15EC468F" wp14:editId="245B8875">
                <wp:simplePos x="0" y="0"/>
                <wp:positionH relativeFrom="column">
                  <wp:posOffset>29845</wp:posOffset>
                </wp:positionH>
                <wp:positionV relativeFrom="page">
                  <wp:posOffset>993140</wp:posOffset>
                </wp:positionV>
                <wp:extent cx="3160395" cy="2161540"/>
                <wp:effectExtent l="0" t="0" r="1905" b="0"/>
                <wp:wrapTopAndBottom/>
                <wp:docPr id="106" name="组合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0395" cy="2161540"/>
                          <a:chOff x="-210710" y="0"/>
                          <a:chExt cx="3200400" cy="2147713"/>
                        </a:xfrm>
                      </wpg:grpSpPr>
                      <pic:pic xmlns:pic="http://schemas.openxmlformats.org/drawingml/2006/picture">
                        <pic:nvPicPr>
                          <pic:cNvPr id="107" name="图片 107" descr="C:\Users\pc\Documents\WeChat Files\wxid_axs3o6i4wc3812\FileStorage\Temp\1717557600068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10710" y="0"/>
                            <a:ext cx="3200400" cy="1710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8" name="文本框 108"/>
                        <wps:cNvSpPr txBox="1"/>
                        <wps:spPr>
                          <a:xfrm>
                            <a:off x="-178240" y="1710330"/>
                            <a:ext cx="3063239" cy="43738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A11F8" w:rsidRPr="005C0DD4" w:rsidRDefault="005A11F8" w:rsidP="005A11F8">
                              <w:pPr>
                                <w:pStyle w:val="a4"/>
                                <w:rPr>
                                  <w:rFonts w:ascii="Times New Roman" w:eastAsia="Times" w:hAnsi="Times New Roman" w:cs="Times New Roman"/>
                                  <w:noProof/>
                                  <w:color w:val="000000"/>
                                  <w:spacing w:val="-3"/>
                                  <w:lang w:eastAsia="zh-CN"/>
                                </w:rPr>
                              </w:pPr>
                              <w:r w:rsidRPr="005C0DD4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Fig.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9.</w:t>
                              </w:r>
                              <w:r w:rsidRPr="005C0DD4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r w:rsidRPr="008466E1">
                                <w:rPr>
                                  <w:rFonts w:ascii="Times New Roman" w:hAnsi="Times New Roman" w:cs="Times New Roman"/>
                                  <w:color w:val="FF0000"/>
                                </w:rPr>
                                <w:t>R</w:t>
                              </w:r>
                              <w:r w:rsidRPr="008466E1">
                                <w:rPr>
                                  <w:rFonts w:ascii="Times New Roman" w:hAnsi="Times New Roman" w:cs="Times New Roman"/>
                                  <w:color w:val="FF0000"/>
                                  <w:lang w:eastAsia="zh-CN"/>
                                </w:rPr>
                                <w:t>esults of 20 experiment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FF0000"/>
                                  <w:lang w:eastAsia="zh-CN"/>
                                </w:rPr>
                                <w:t>s</w:t>
                              </w:r>
                              <w:r w:rsidRPr="008466E1">
                                <w:rPr>
                                  <w:rFonts w:ascii="Times New Roman" w:hAnsi="Times New Roman" w:cs="Times New Roman"/>
                                  <w:color w:val="FF0000"/>
                                  <w:lang w:eastAsia="zh-CN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FF0000"/>
                                  <w:lang w:eastAsia="zh-CN"/>
                                </w:rPr>
                                <w:t xml:space="preserve"> The score is calculated according to (14).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EC468F" id="组合 106" o:spid="_x0000_s1082" style="position:absolute;margin-left:2.35pt;margin-top:78.2pt;width:248.85pt;height:170.2pt;z-index:251716608;mso-position-vertical-relative:page;mso-width-relative:margin;mso-height-relative:margin" coordorigin="-2107" coordsize="32004,21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">
                <v:shape id="图片 107" o:spid="_x0000_s1083" type="#_x0000_t75" style="position:absolute;left:-2107;width:32003;height:17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ZiQ7AAAAA3AAAAA8AAABkcnMvZG93bnJldi54bWxET02LwjAQvS/4H8II3tZUD7pUo4goeFV3&#10;RW9jM7bBZlKaqLW/3iwI3ubxPmc6b2wp7lR741jBoJ+AIM6cNpwr+N2vv39A+ICssXRMCp7kYT7r&#10;fE0x1e7BW7rvQi5iCPsUFRQhVKmUPivIou+7ijhyF1dbDBHWudQ1PmK4LeUwSUbSouHYUGBFy4Ky&#10;6+5mFbQmPx9P/Lca02i4aS/2YLLWKtXrNosJiEBN+Ijf7o2O85Mx/D8TL5Cz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BmJDsAAAADcAAAADwAAAAAAAAAAAAAAAACfAgAA&#10;ZHJzL2Rvd25yZXYueG1sUEsFBgAAAAAEAAQA9wAAAIwDAAAAAA==&#10;">
                  <v:imagedata r:id="rId23" o:title="1717557600068"/>
                  <v:path arrowok="t"/>
                </v:shape>
                <v:shape id="文本框 108" o:spid="_x0000_s1084" type="#_x0000_t202" style="position:absolute;left:-1782;top:17103;width:30631;height:43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G6DcUA&#10;AADc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p+JrTyjEy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EboNxQAAANwAAAAPAAAAAAAAAAAAAAAAAJgCAABkcnMv&#10;ZG93bnJldi54bWxQSwUGAAAAAAQABAD1AAAAigMAAAAA&#10;" stroked="f">
                  <v:textbox inset="0,0,0,0">
                    <w:txbxContent>
                      <w:p w:rsidR="005A11F8" w:rsidRPr="005C0DD4" w:rsidRDefault="005A11F8" w:rsidP="005A11F8">
                        <w:pPr>
                          <w:pStyle w:val="a4"/>
                          <w:rPr>
                            <w:rFonts w:ascii="Times New Roman" w:eastAsia="Times" w:hAnsi="Times New Roman" w:cs="Times New Roman"/>
                            <w:noProof/>
                            <w:color w:val="000000"/>
                            <w:spacing w:val="-3"/>
                            <w:lang w:eastAsia="zh-CN"/>
                          </w:rPr>
                        </w:pPr>
                        <w:r w:rsidRPr="005C0DD4">
                          <w:rPr>
                            <w:rFonts w:ascii="Times New Roman" w:hAnsi="Times New Roman" w:cs="Times New Roman"/>
                            <w:b/>
                          </w:rPr>
                          <w:t xml:space="preserve">Fig. </w:t>
                        </w:r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>9.</w:t>
                        </w:r>
                        <w:r w:rsidRPr="005C0DD4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r w:rsidRPr="008466E1">
                          <w:rPr>
                            <w:rFonts w:ascii="Times New Roman" w:hAnsi="Times New Roman" w:cs="Times New Roman"/>
                            <w:color w:val="FF0000"/>
                          </w:rPr>
                          <w:t>R</w:t>
                        </w:r>
                        <w:r w:rsidRPr="008466E1">
                          <w:rPr>
                            <w:rFonts w:ascii="Times New Roman" w:hAnsi="Times New Roman" w:cs="Times New Roman"/>
                            <w:color w:val="FF0000"/>
                            <w:lang w:eastAsia="zh-CN"/>
                          </w:rPr>
                          <w:t>esults of 20 experiment</w:t>
                        </w:r>
                        <w:r>
                          <w:rPr>
                            <w:rFonts w:ascii="Times New Roman" w:hAnsi="Times New Roman" w:cs="Times New Roman"/>
                            <w:color w:val="FF0000"/>
                            <w:lang w:eastAsia="zh-CN"/>
                          </w:rPr>
                          <w:t>s</w:t>
                        </w:r>
                        <w:r w:rsidRPr="008466E1">
                          <w:rPr>
                            <w:rFonts w:ascii="Times New Roman" w:hAnsi="Times New Roman" w:cs="Times New Roman"/>
                            <w:color w:val="FF0000"/>
                            <w:lang w:eastAsia="zh-CN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FF0000"/>
                            <w:lang w:eastAsia="zh-CN"/>
                          </w:rPr>
                          <w:t xml:space="preserve"> The score is calculated according to (14).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</w:p>
    <w:p w:rsidR="001A42BF" w:rsidRDefault="001A42BF"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41CB364" wp14:editId="0C1B00E9">
                <wp:simplePos x="0" y="0"/>
                <wp:positionH relativeFrom="column">
                  <wp:posOffset>-193430</wp:posOffset>
                </wp:positionH>
                <wp:positionV relativeFrom="paragraph">
                  <wp:posOffset>4529455</wp:posOffset>
                </wp:positionV>
                <wp:extent cx="2820670" cy="2430145"/>
                <wp:effectExtent l="0" t="0" r="0" b="8255"/>
                <wp:wrapTopAndBottom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2430145"/>
                          <a:chOff x="0" y="0"/>
                          <a:chExt cx="3063240" cy="2639060"/>
                        </a:xfrm>
                      </wpg:grpSpPr>
                      <pic:pic xmlns:pic="http://schemas.openxmlformats.org/drawingml/2006/picture">
                        <pic:nvPicPr>
                          <pic:cNvPr id="20" name="图片 20" descr="C:\Users\pc\Documents\WeChat Files\wxid_axs3o6i4wc3812\FileStorage\Temp\1715758017438.png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243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文本框 11"/>
                        <wps:cNvSpPr txBox="1"/>
                        <wps:spPr>
                          <a:xfrm>
                            <a:off x="0" y="2493010"/>
                            <a:ext cx="3063240" cy="146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AD7B06" w:rsidRDefault="009437E9" w:rsidP="009437E9">
                              <w:pPr>
                                <w:pStyle w:val="a4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AD7B06">
                                <w:rPr>
                                  <w:rFonts w:ascii="Times New Roman" w:hAnsi="Times New Roman" w:cs="Times New Roman"/>
                                </w:rPr>
                                <w:t xml:space="preserve">Fig.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3</w:t>
                              </w:r>
                              <w:r w:rsidRPr="00AD7B06">
                                <w:rPr>
                                  <w:rFonts w:ascii="Times New Roman" w:hAnsi="Times New Roman" w:cs="Times New Roman"/>
                                </w:rPr>
                                <w:t xml:space="preserve"> The original model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1CB364" id="组合 12" o:spid="_x0000_s1085" style="position:absolute;left:0;text-align:left;margin-left:-15.25pt;margin-top:356.65pt;width:222.1pt;height:191.35pt;z-index:251659264;mso-width-relative:margin;mso-height-relative:margin" coordsize="30632,263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">
                <v:shape id="图片 20" o:spid="_x0000_s1086" type="#_x0000_t75" style="position:absolute;width:30632;height:243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5NRi/AAAA2wAAAA8AAABkcnMvZG93bnJldi54bWxET02vwUAU3Uv8h8mV2OmUBdJniAhhIygb&#10;u5vOfW3f69xpOoPy681CYnlyvmeL1lTiTo0rLSsYRjEI4szqknMFl/NmMAXhPLLGyjIpeJKDxbzb&#10;mWGi7YNPdE99LkIIuwQVFN7XiZQuK8igi2xNHLhf2xj0ATa51A0+Qrip5CiOx9JgyaGhwJpWBWX/&#10;6c0oIDc5XfF1qK+v4Trb7Jfl9viXKtXvtcsfEJ5a/xV/3DutYBTWhy/hB8j5G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8uTUYvwAAANsAAAAPAAAAAAAAAAAAAAAAAJ8CAABk&#10;cnMvZG93bnJldi54bWxQSwUGAAAAAAQABAD3AAAAiwMAAAAA&#10;">
                  <v:imagedata r:id="rId41" o:title="1715758017438"/>
                  <v:path arrowok="t"/>
                </v:shape>
                <v:shape id="文本框 11" o:spid="_x0000_s1087" type="#_x0000_t202" style="position:absolute;top:24930;width:30632;height:1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5xxcIA&#10;AADbAAAADwAAAGRycy9kb3ducmV2LnhtbERPO2vDMBDeC/0P4gpdSi3HQwhu5JAmLXRIh6Qh82Fd&#10;bRPrZCT59e+rQCHbfXzPW28m04qBnG8sK1gkKQji0uqGKwXnn8/XFQgfkDW2lknBTB42xePDGnNt&#10;Rz7ScAqViCHsc1RQh9DlUvqyJoM+sR1x5H6tMxgidJXUDscYblqZpelSGmw4NtTY0a6m8nrqjYLl&#10;3vXjkXcv+/PHAb+7Kru8zxelnp+m7RuIQFO4i//dXzrOX8Dtl3i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bnHFwgAAANsAAAAPAAAAAAAAAAAAAAAAAJgCAABkcnMvZG93&#10;bnJldi54bWxQSwUGAAAAAAQABAD1AAAAhwMAAAAA&#10;" stroked="f">
                  <v:textbox inset="0,0,0,0">
                    <w:txbxContent>
                      <w:p w:rsidR="009437E9" w:rsidRPr="00AD7B06" w:rsidRDefault="009437E9" w:rsidP="009437E9">
                        <w:pPr>
                          <w:pStyle w:val="a4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AD7B06">
                          <w:rPr>
                            <w:rFonts w:ascii="Times New Roman" w:hAnsi="Times New Roman" w:cs="Times New Roman"/>
                          </w:rPr>
                          <w:t xml:space="preserve">Fig.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3</w:t>
                        </w:r>
                        <w:r w:rsidRPr="00AD7B06">
                          <w:rPr>
                            <w:rFonts w:ascii="Times New Roman" w:hAnsi="Times New Roman" w:cs="Times New Roman"/>
                          </w:rPr>
                          <w:t xml:space="preserve"> The original model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1A42BF" w:rsidRDefault="002A13D0">
      <w:pPr>
        <w:widowControl/>
        <w:jc w:val="left"/>
      </w:pPr>
      <w:r w:rsidRPr="002A13D0"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261A74C" wp14:editId="075C02D4">
                <wp:simplePos x="0" y="0"/>
                <wp:positionH relativeFrom="column">
                  <wp:posOffset>-316803</wp:posOffset>
                </wp:positionH>
                <wp:positionV relativeFrom="paragraph">
                  <wp:posOffset>564666</wp:posOffset>
                </wp:positionV>
                <wp:extent cx="6747933" cy="1864371"/>
                <wp:effectExtent l="0" t="0" r="0" b="2540"/>
                <wp:wrapNone/>
                <wp:docPr id="161" name="组合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7933" cy="1864371"/>
                          <a:chOff x="0" y="0"/>
                          <a:chExt cx="6747933" cy="1864371"/>
                        </a:xfrm>
                      </wpg:grpSpPr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7933" cy="1617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文本框 59"/>
                        <wps:cNvSpPr txBox="1"/>
                        <wps:spPr>
                          <a:xfrm>
                            <a:off x="118526" y="1656091"/>
                            <a:ext cx="3062605" cy="208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A13D0" w:rsidRDefault="002A13D0" w:rsidP="002A13D0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</w:pPr>
                              <w:r w:rsidRPr="00406587">
                                <w:rPr>
                                  <w:rFonts w:ascii="Times New Roman" w:eastAsia="黑体" w:hAnsi="Times New Roman" w:cs="Times New Roman"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Fig. 14</w:t>
                              </w:r>
                              <w:r w:rsidR="00406587" w:rsidRPr="00406587">
                                <w:rPr>
                                  <w:rFonts w:ascii="Times New Roman" w:eastAsia="黑体" w:hAnsi="Times New Roman" w:cs="Times New Roman"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.</w:t>
                              </w: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黑体" w:hAnsi="Times New Roman" w:cs="Times New Roman"/>
                                  <w:color w:val="FF0000"/>
                                  <w:kern w:val="24"/>
                                  <w:sz w:val="20"/>
                                  <w:szCs w:val="20"/>
                                </w:rPr>
                                <w:t>Power gain of different ground targets.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61A74C" id="组合 9" o:spid="_x0000_s1088" style="position:absolute;margin-left:-24.95pt;margin-top:44.45pt;width:531.35pt;height:146.8pt;z-index:251722752" coordsize="67479,18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">
                <v:shape id="图片 162" o:spid="_x0000_s1089" type="#_x0000_t75" style="position:absolute;width:67479;height:161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hrU27CAAAA3AAAAA8AAABkcnMvZG93bnJldi54bWxET0trAjEQvgv+hzBCb5pdrVq2RikWodCT&#10;j4u3YTPdbHczWTapRn99Uyh4m4/vOatNtK24UO9rxwrySQaCuHS65krB6bgbv4DwAVlj65gU3MjD&#10;Zj0crLDQ7sp7uhxCJVII+wIVmBC6QkpfGrLoJ64jTtyX6y2GBPtK6h6vKdy2cpplC2mx5tRgsKOt&#10;obI5/FgFUZvv2zZffjZazyLPz3c3e35X6mkU315BBIrhIf53f+g0fzGFv2fSBXL9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Ya1NuwgAAANwAAAAPAAAAAAAAAAAAAAAAAJ8C&#10;AABkcnMvZG93bnJldi54bWxQSwUGAAAAAAQABAD3AAAAjgMAAAAA&#10;">
                  <v:imagedata r:id="rId43" o:title=""/>
                  <v:path arrowok="t"/>
                </v:shape>
                <v:shape id="文本框 59" o:spid="_x0000_s1090" type="#_x0000_t202" style="position:absolute;left:1185;top:16560;width:30626;height:20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tSocQA&#10;AADcAAAADwAAAGRycy9kb3ducmV2LnhtbERPTWsCMRC9C/0PYQq9SM1WZSlbo4hUaL1It156Gzbj&#10;ZtvNZEmyuv33RhC8zeN9zmI12FacyIfGsYKXSQaCuHK64VrB4Xv7/AoiRGSNrWNS8E8BVsuH0QIL&#10;7c78Racy1iKFcChQgYmxK6QMlSGLYeI64sQdnbcYE/S11B7PKdy2cpplubTYcGow2NHGUPVX9lbB&#10;fv6zN+P++L5bz2f+89Bv8t+6VOrpcVi/gYg0xLv45v7QaX4+g+sz6QK5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67UqHEAAAA3AAAAA8AAAAAAAAAAAAAAAAAmAIAAGRycy9k&#10;b3ducmV2LnhtbFBLBQYAAAAABAAEAPUAAACJAwAAAAA=&#10;" stroked="f">
                  <v:textbox style="mso-fit-shape-to-text:t" inset="0,0,0,0">
                    <w:txbxContent>
                      <w:p w:rsidR="002A13D0" w:rsidRDefault="002A13D0" w:rsidP="002A13D0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</w:pPr>
                        <w:r w:rsidRPr="00406587">
                          <w:rPr>
                            <w:rFonts w:ascii="Times New Roman" w:eastAsia="黑体" w:hAnsi="Times New Roman" w:cs="Times New Roman"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Fig. 14</w:t>
                        </w:r>
                        <w:r w:rsidR="00406587" w:rsidRPr="00406587">
                          <w:rPr>
                            <w:rFonts w:ascii="Times New Roman" w:eastAsia="黑体" w:hAnsi="Times New Roman" w:cs="Times New Roman"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.</w:t>
                        </w: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黑体" w:hAnsi="Times New Roman" w:cs="Times New Roman"/>
                            <w:color w:val="FF0000"/>
                            <w:kern w:val="24"/>
                            <w:sz w:val="20"/>
                            <w:szCs w:val="20"/>
                          </w:rPr>
                          <w:t>Power gain of different ground targets.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66E7A">
        <w:rPr>
          <w:noProof/>
          <w:color w:val="111111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1BA58B96" wp14:editId="38E8A913">
                <wp:simplePos x="0" y="0"/>
                <wp:positionH relativeFrom="column">
                  <wp:posOffset>2577465</wp:posOffset>
                </wp:positionH>
                <wp:positionV relativeFrom="paragraph">
                  <wp:posOffset>3788410</wp:posOffset>
                </wp:positionV>
                <wp:extent cx="3086100" cy="2750185"/>
                <wp:effectExtent l="0" t="0" r="0" b="0"/>
                <wp:wrapTopAndBottom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2750185"/>
                          <a:chOff x="0" y="0"/>
                          <a:chExt cx="3113975" cy="3040261"/>
                        </a:xfrm>
                      </wpg:grpSpPr>
                      <pic:pic xmlns:pic="http://schemas.openxmlformats.org/drawingml/2006/picture">
                        <pic:nvPicPr>
                          <pic:cNvPr id="16" name="图片 16" descr="C:\Users\pc\Documents\WeChat Files\wxid_axs3o6i4wc3812\FileStorage\Temp\1715740270697.png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9442" cy="247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" name="文本框 15"/>
                        <wps:cNvSpPr txBox="1"/>
                        <wps:spPr>
                          <a:xfrm>
                            <a:off x="106437" y="2477253"/>
                            <a:ext cx="3007538" cy="5630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9437E9" w:rsidRPr="00AD7B06" w:rsidRDefault="009437E9" w:rsidP="009437E9">
                              <w:pPr>
                                <w:pStyle w:val="a4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color w:val="111111"/>
                                </w:rPr>
                              </w:pPr>
                              <w:bookmarkStart w:id="13" w:name="_Ref168400403"/>
                              <w:r w:rsidRPr="00C0621E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Fig.</w:t>
                              </w:r>
                              <w:bookmarkEnd w:id="13"/>
                              <w:r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 xml:space="preserve"> 5</w:t>
                              </w:r>
                              <w:r w:rsidRPr="00AD7B06">
                                <w:rPr>
                                  <w:rFonts w:ascii="Times New Roman" w:hAnsi="Times New Roman" w:cs="Times New Roman"/>
                                </w:rPr>
                                <w:t xml:space="preserve"> The relationship between cir</w:t>
                              </w:r>
                              <w:r w:rsidR="00006741">
                                <w:rPr>
                                  <w:rFonts w:ascii="Times New Roman" w:hAnsi="Times New Roman" w:cs="Times New Roman"/>
                                </w:rPr>
                                <w:t>c</w:t>
                              </w:r>
                              <w:r w:rsidRPr="00AD7B06">
                                <w:rPr>
                                  <w:rFonts w:ascii="Times New Roman" w:hAnsi="Times New Roman" w:cs="Times New Roman"/>
                                </w:rPr>
                                <w:t>ular polarization and satellite tracks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58B96" id="组合 17" o:spid="_x0000_s1091" style="position:absolute;margin-left:202.95pt;margin-top:298.3pt;width:243pt;height:216.55pt;z-index:251657216;mso-width-relative:margin;mso-height-relative:margin" coordsize="31139,30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">
                <v:shape id="图片 16" o:spid="_x0000_s1092" type="#_x0000_t75" style="position:absolute;width:24794;height:247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ROZGm/AAAA2wAAAA8AAABkcnMvZG93bnJldi54bWxET82KwjAQvgv7DmEWvGmqh1qqUURYWNmT&#10;rQ8wNLNtt82kNqntvr0RBG/z8f3O7jCZVtypd7VlBatlBIK4sLrmUsE1/1okIJxH1thaJgX/5OCw&#10;/5jtMNV25AvdM1+KEMIuRQWV910qpSsqMuiWtiMO3K/tDfoA+1LqHscQblq5jqJYGqw5NFTY0ami&#10;oskGo0BmQzLkm3j8+ylvzXlockooV2r+OR23IDxN/i1+ub91mB/D85dwgNw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ETmRpvwAAANsAAAAPAAAAAAAAAAAAAAAAAJ8CAABk&#10;cnMvZG93bnJldi54bWxQSwUGAAAAAAQABAD3AAAAiwMAAAAA&#10;">
                  <v:imagedata r:id="rId45" o:title="1715740270697"/>
                  <v:path arrowok="t"/>
                </v:shape>
                <v:shape id="文本框 15" o:spid="_x0000_s1093" type="#_x0000_t202" style="position:absolute;left:1064;top:24772;width:30075;height:5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V3xsIA&#10;AADbAAAADwAAAGRycy9kb3ducmV2LnhtbERPS2vCQBC+C/0PyxR6kbppoEFSV2m1hR7qISqeh+yY&#10;BLOzYXfN4993CwVv8/E9Z7UZTSt6cr6xrOBlkYAgLq1uuFJwOn49L0H4gKyxtUwKJvKwWT/MVphr&#10;O3BB/SFUIoawz1FBHUKXS+nLmgz6he2II3exzmCI0FVSOxxiuGllmiSZNNhwbKixo21N5fVwMwqy&#10;nbsNBW/nu9PnD+67Kj1/TGelnh7H9zcQgcZwF/+7v3Wc/wp/v8QD5P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VXfGwgAAANsAAAAPAAAAAAAAAAAAAAAAAJgCAABkcnMvZG93&#10;bnJldi54bWxQSwUGAAAAAAQABAD1AAAAhwMAAAAA&#10;" stroked="f">
                  <v:textbox inset="0,0,0,0">
                    <w:txbxContent>
                      <w:p w:rsidR="009437E9" w:rsidRPr="00AD7B06" w:rsidRDefault="009437E9" w:rsidP="009437E9">
                        <w:pPr>
                          <w:pStyle w:val="a4"/>
                          <w:jc w:val="both"/>
                          <w:rPr>
                            <w:rFonts w:ascii="Times New Roman" w:hAnsi="Times New Roman" w:cs="Times New Roman"/>
                            <w:noProof/>
                            <w:color w:val="111111"/>
                          </w:rPr>
                        </w:pPr>
                        <w:bookmarkStart w:id="14" w:name="_Ref168400403"/>
                        <w:r w:rsidRPr="00C0621E">
                          <w:rPr>
                            <w:rFonts w:ascii="Times New Roman" w:hAnsi="Times New Roman" w:cs="Times New Roman"/>
                            <w:b/>
                          </w:rPr>
                          <w:t>Fig.</w:t>
                        </w:r>
                        <w:bookmarkEnd w:id="14"/>
                        <w:r>
                          <w:rPr>
                            <w:rFonts w:ascii="Times New Roman" w:hAnsi="Times New Roman" w:cs="Times New Roman"/>
                            <w:b/>
                          </w:rPr>
                          <w:t xml:space="preserve"> 5</w:t>
                        </w:r>
                        <w:r w:rsidRPr="00AD7B06">
                          <w:rPr>
                            <w:rFonts w:ascii="Times New Roman" w:hAnsi="Times New Roman" w:cs="Times New Roman"/>
                          </w:rPr>
                          <w:t xml:space="preserve"> The relationship between cir</w:t>
                        </w:r>
                        <w:r w:rsidR="00006741">
                          <w:rPr>
                            <w:rFonts w:ascii="Times New Roman" w:hAnsi="Times New Roman" w:cs="Times New Roman"/>
                          </w:rPr>
                          <w:t>c</w:t>
                        </w:r>
                        <w:r w:rsidRPr="00AD7B06">
                          <w:rPr>
                            <w:rFonts w:ascii="Times New Roman" w:hAnsi="Times New Roman" w:cs="Times New Roman"/>
                          </w:rPr>
                          <w:t>ular polarization and satellite tracks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A42BF">
        <w:br w:type="page"/>
      </w:r>
    </w:p>
    <w:p w:rsidR="005E0638" w:rsidRDefault="003D217C">
      <w:r w:rsidRPr="005A11F8"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4C2A9FE5" wp14:editId="1A44FA79">
                <wp:simplePos x="0" y="0"/>
                <wp:positionH relativeFrom="column">
                  <wp:posOffset>2319035</wp:posOffset>
                </wp:positionH>
                <wp:positionV relativeFrom="paragraph">
                  <wp:posOffset>3990590</wp:posOffset>
                </wp:positionV>
                <wp:extent cx="3700780" cy="4767567"/>
                <wp:effectExtent l="0" t="0" r="0" b="0"/>
                <wp:wrapNone/>
                <wp:docPr id="109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780" cy="4767567"/>
                          <a:chOff x="0" y="0"/>
                          <a:chExt cx="3701106" cy="4768126"/>
                        </a:xfrm>
                      </wpg:grpSpPr>
                      <wps:wsp>
                        <wps:cNvPr id="110" name="文本框 4"/>
                        <wps:cNvSpPr txBox="1"/>
                        <wps:spPr>
                          <a:xfrm>
                            <a:off x="235729" y="1361622"/>
                            <a:ext cx="1867556" cy="21012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A11F8" w:rsidRDefault="005A11F8" w:rsidP="005A11F8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106" cy="1369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图片 112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561" y="1539567"/>
                            <a:ext cx="3611981" cy="1273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图片 113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258" y="2983552"/>
                            <a:ext cx="3627363" cy="1327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文本框 4"/>
                        <wps:cNvSpPr txBox="1"/>
                        <wps:spPr>
                          <a:xfrm>
                            <a:off x="312584" y="2844688"/>
                            <a:ext cx="1824568" cy="21012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A11F8" w:rsidRDefault="005A11F8" w:rsidP="005A11F8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(c)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文本框 4"/>
                        <wps:cNvSpPr txBox="1"/>
                        <wps:spPr>
                          <a:xfrm>
                            <a:off x="312584" y="4330762"/>
                            <a:ext cx="1790701" cy="21012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A11F8" w:rsidRDefault="005A11F8" w:rsidP="005A11F8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(e)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文本框 4"/>
                        <wps:cNvSpPr txBox="1"/>
                        <wps:spPr>
                          <a:xfrm>
                            <a:off x="2251450" y="1369211"/>
                            <a:ext cx="1282701" cy="21012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A11F8" w:rsidRDefault="005A11F8" w:rsidP="005A11F8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(b)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文本框 4"/>
                        <wps:cNvSpPr txBox="1"/>
                        <wps:spPr>
                          <a:xfrm>
                            <a:off x="2251450" y="2847050"/>
                            <a:ext cx="1242510" cy="21012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A11F8" w:rsidRDefault="005A11F8" w:rsidP="005A11F8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(d)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文本框 4"/>
                        <wps:cNvSpPr txBox="1"/>
                        <wps:spPr>
                          <a:xfrm>
                            <a:off x="2471583" y="4339442"/>
                            <a:ext cx="986367" cy="21012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A11F8" w:rsidRDefault="005A11F8" w:rsidP="005A11F8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(f)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文本框 42"/>
                        <wps:cNvSpPr txBox="1"/>
                        <wps:spPr>
                          <a:xfrm>
                            <a:off x="235708" y="4549296"/>
                            <a:ext cx="3258231" cy="2188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A11F8" w:rsidRDefault="005A11F8" w:rsidP="005A11F8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</w:pPr>
                              <w:r w:rsidRPr="003D217C">
                                <w:rPr>
                                  <w:rFonts w:ascii="Times New Roman" w:eastAsia="黑体" w:hAnsi="Times New Roman" w:cs="Times New Roman"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Fig. 8</w:t>
                              </w:r>
                              <w:r>
                                <w:rPr>
                                  <w:rFonts w:ascii="Times New Roman" w:eastAsia="黑体" w:hAnsi="Times New Roman" w:cs="Times New Roman"/>
                                  <w:b/>
                                  <w:b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.</w:t>
                              </w: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黑体" w:hAnsi="Times New Roman" w:cs="Times New Roman"/>
                                  <w:color w:val="FF0000"/>
                                  <w:kern w:val="24"/>
                                  <w:sz w:val="20"/>
                                  <w:szCs w:val="20"/>
                                </w:rPr>
                                <w:t>Factors influencing ground power distribution.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2A9FE5" id="组合 18" o:spid="_x0000_s1094" style="position:absolute;left:0;text-align:left;margin-left:182.6pt;margin-top:314.2pt;width:291.4pt;height:375.4pt;z-index:251718656;mso-height-relative:margin" coordsize="37011,47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">
                <v:shape id="文本框 4" o:spid="_x0000_s1095" type="#_x0000_t202" style="position:absolute;left:2357;top:13616;width:18675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4g1sUA&#10;AADcAAAADwAAAGRycy9kb3ducmV2LnhtbESPT2/CMAzF75P2HSJP2mWCFA4IFQLa+CPtAAcK4mw1&#10;Xlutcaok0PLt8WHSbrbe83s/L9eDa9WdQmw8G5iMM1DEpbcNVwYu5/1oDiomZIutZzLwoAjr1evL&#10;EnPrez7RvUiVkhCOORqoU+pyrWNZk8M49h2xaD8+OEyyhkrbgL2Eu1ZPs2ymHTYsDTV2tKmp/C1u&#10;zsBsG279iTcf28vugMeuml6/Hldj3t+GzwWoREP6N/9df1vBnwi+PCMT6N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viDWxQAAANwAAAAPAAAAAAAAAAAAAAAAAJgCAABkcnMv&#10;ZG93bnJldi54bWxQSwUGAAAAAAQABAD1AAAAigMAAAAA&#10;" stroked="f">
                  <v:textbox inset="0,0,0,0">
                    <w:txbxContent>
                      <w:p w:rsidR="005A11F8" w:rsidRDefault="005A11F8" w:rsidP="005A11F8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  <w:jc w:val="center"/>
                        </w:pP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(a)</w:t>
                        </w:r>
                      </w:p>
                    </w:txbxContent>
                  </v:textbox>
                </v:shape>
                <v:shape id="图片 111" o:spid="_x0000_s1096" type="#_x0000_t75" style="position:absolute;width:37011;height:13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X3U/3EAAAA3AAAAA8AAABkcnMvZG93bnJldi54bWxET99rwjAQfh/sfwg32NtMM5iMzigiDgbC&#10;QCdC327N2RabS0mytvOvN4Lg2318P2+2GG0revKhcaxBTTIQxKUzDVca9j+fL+8gQkQ22DomDf8U&#10;YDF/fJhhbtzAW+p3sRIphEOOGuoYu1zKUNZkMUxcR5y4o/MWY4K+ksbjkMJtK1+zbCotNpwaauxo&#10;VVN52v1ZDWfVbzfZ8H0o1Hp5Xk/ffo+F32j9/DQuP0BEGuNdfHN/mTRfKbg+ky6Q8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X3U/3EAAAA3AAAAA8AAAAAAAAAAAAAAAAA&#10;nwIAAGRycy9kb3ducmV2LnhtbFBLBQYAAAAABAAEAPcAAACQAwAAAAA=&#10;">
                  <v:imagedata r:id="rId49" o:title=""/>
                  <v:path arrowok="t"/>
                </v:shape>
                <v:shape id="图片 112" o:spid="_x0000_s1097" type="#_x0000_t75" style="position:absolute;left:445;top:15395;width:36120;height:127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HYGPCAAAA3AAAAA8AAABkcnMvZG93bnJldi54bWxET01rwkAQvRf8D8sIvdXNeihtdBURxJbS&#10;Q6MXb0N2TGKyMyG7avrvu4VCb/N4n7Ncj75TNxpCI2zBzDJQxKW4hisLx8Pu6QVUiMgOO2Gy8E0B&#10;1qvJwxJzJ3f+olsRK5VCOORooY6xz7UOZU0ew0x64sSdZfAYExwq7Qa8p3Df6XmWPWuPDaeGGnva&#10;1lS2xdVbCB/tZXf6NObVFLJvNcnh/C7WPk7HzQJUpDH+i//cby7NN3P4fSZdoFc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R2BjwgAAANwAAAAPAAAAAAAAAAAAAAAAAJ8C&#10;AABkcnMvZG93bnJldi54bWxQSwUGAAAAAAQABAD3AAAAjgMAAAAA&#10;">
                  <v:imagedata r:id="rId50" o:title=""/>
                  <v:path arrowok="t"/>
                </v:shape>
                <v:shape id="图片 113" o:spid="_x0000_s1098" type="#_x0000_t75" style="position:absolute;left:282;top:29835;width:36274;height:132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ZswXDAAAA3AAAAA8AAABkcnMvZG93bnJldi54bWxET01rwkAQvRf6H5YpeNNNtEiJrkFKBb0U&#10;jEL1NmTHbEx2NmRXTf99t1DobR7vc5b5YFtxp97XjhWkkwQEcel0zZWC42EzfgPhA7LG1jEp+CYP&#10;+er5aYmZdg/e070IlYgh7DNUYELoMil9aciin7iOOHIX11sMEfaV1D0+Yrht5TRJ5tJizbHBYEfv&#10;hsqmuFkFofs8GXktZLP/KDbN7etsXrc7pUYvw3oBItAQ/sV/7q2O89MZ/D4TL5Cr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lmzBcMAAADcAAAADwAAAAAAAAAAAAAAAACf&#10;AgAAZHJzL2Rvd25yZXYueG1sUEsFBgAAAAAEAAQA9wAAAI8DAAAAAA==&#10;">
                  <v:imagedata r:id="rId51" o:title=""/>
                  <v:path arrowok="t"/>
                </v:shape>
                <v:shape id="文本框 4" o:spid="_x0000_s1099" type="#_x0000_t202" style="position:absolute;left:3125;top:28446;width:18246;height:2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Um1cIA&#10;AADcAAAADwAAAGRycy9kb3ducmV2LnhtbERPS4vCMBC+L/gfwgh7WTRVFpFqlPWx4EEPVfE8NGNb&#10;tpmUJNr6782C4G0+vufMl52pxZ2crywrGA0TEMS51RUXCs6n38EUhA/IGmvLpOBBHpaL3sccU21b&#10;zuh+DIWIIexTVFCG0KRS+rwkg35oG+LIXa0zGCJ0hdQO2xhuajlOkok0WHFsKLGhdUn53/FmFEw2&#10;7tZmvP7anLd7PDTF+LJ6XJT67Hc/MxCBuvAWv9w7HeePvuH/mXiBX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hSbVwgAAANwAAAAPAAAAAAAAAAAAAAAAAJgCAABkcnMvZG93&#10;bnJldi54bWxQSwUGAAAAAAQABAD1AAAAhwMAAAAA&#10;" stroked="f">
                  <v:textbox inset="0,0,0,0">
                    <w:txbxContent>
                      <w:p w:rsidR="005A11F8" w:rsidRDefault="005A11F8" w:rsidP="005A11F8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  <w:jc w:val="center"/>
                        </w:pP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(c)</w:t>
                        </w:r>
                      </w:p>
                    </w:txbxContent>
                  </v:textbox>
                </v:shape>
                <v:shape id="文本框 4" o:spid="_x0000_s1100" type="#_x0000_t202" style="position:absolute;left:3125;top:43307;width:17907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mDTsIA&#10;AADcAAAADwAAAGRycy9kb3ducmV2LnhtbERPS4vCMBC+L/gfwgh7WTRVWJFqlPWx4EEPVfE8NGNb&#10;tpmUJNr6782C4G0+vufMl52pxZ2crywrGA0TEMS51RUXCs6n38EUhA/IGmvLpOBBHpaL3sccU21b&#10;zuh+DIWIIexTVFCG0KRS+rwkg35oG+LIXa0zGCJ0hdQO2xhuajlOkok0WHFsKLGhdUn53/FmFEw2&#10;7tZmvP7anLd7PDTF+LJ6XJT67Hc/MxCBuvAWv9w7HeePvuH/mXiBX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yYNOwgAAANwAAAAPAAAAAAAAAAAAAAAAAJgCAABkcnMvZG93&#10;bnJldi54bWxQSwUGAAAAAAQABAD1AAAAhwMAAAAA&#10;" stroked="f">
                  <v:textbox inset="0,0,0,0">
                    <w:txbxContent>
                      <w:p w:rsidR="005A11F8" w:rsidRDefault="005A11F8" w:rsidP="005A11F8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  <w:jc w:val="center"/>
                        </w:pP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(e)</w:t>
                        </w:r>
                      </w:p>
                    </w:txbxContent>
                  </v:textbox>
                </v:shape>
                <v:shape id="文本框 4" o:spid="_x0000_s1101" type="#_x0000_t202" style="position:absolute;left:22514;top:13692;width:12827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sdOcIA&#10;AADcAAAADwAAAGRycy9kb3ducmV2LnhtbERPTYvCMBC9C/sfwix4EU31UKQaxdUV9uAerOJ5aMa2&#10;2ExKEm399xthwds83ucs171pxIOcry0rmE4SEMSF1TWXCs6n/XgOwgdkjY1lUvAkD+vVx2CJmbYd&#10;H+mRh1LEEPYZKqhCaDMpfVGRQT+xLXHkrtYZDBG6UmqHXQw3jZwlSSoN1hwbKmxpW1Fxy+9GQbpz&#10;9+7I29Hu/H3A37acXb6eF6WGn/1mASJQH97if/ePjvOnKbyeiRfI1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Gx05wgAAANwAAAAPAAAAAAAAAAAAAAAAAJgCAABkcnMvZG93&#10;bnJldi54bWxQSwUGAAAAAAQABAD1AAAAhwMAAAAA&#10;" stroked="f">
                  <v:textbox inset="0,0,0,0">
                    <w:txbxContent>
                      <w:p w:rsidR="005A11F8" w:rsidRDefault="005A11F8" w:rsidP="005A11F8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  <w:jc w:val="center"/>
                        </w:pP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(b)</w:t>
                        </w:r>
                      </w:p>
                    </w:txbxContent>
                  </v:textbox>
                </v:shape>
                <v:shape id="文本框 4" o:spid="_x0000_s1102" type="#_x0000_t202" style="position:absolute;left:22514;top:28470;width:12425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e4osIA&#10;AADcAAAADwAAAGRycy9kb3ducmV2LnhtbERPS4vCMBC+C/6HMMJeRFM9uFKNsj4WPLiHqngemrEt&#10;20xKEm3990ZY2Nt8fM9ZrjtTiwc5X1lWMBknIIhzqysuFFzO36M5CB+QNdaWScGTPKxX/d4SU21b&#10;zuhxCoWIIexTVFCG0KRS+rwkg35sG+LI3awzGCJ0hdQO2xhuajlNkpk0WHFsKLGhbUn57+luFMx2&#10;7t5mvB3uLvsj/jTF9Lp5XpX6GHRfCxCBuvAv/nMfdJw/+YT3M/ECuX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V7iiwgAAANwAAAAPAAAAAAAAAAAAAAAAAJgCAABkcnMvZG93&#10;bnJldi54bWxQSwUGAAAAAAQABAD1AAAAhwMAAAAA&#10;" stroked="f">
                  <v:textbox inset="0,0,0,0">
                    <w:txbxContent>
                      <w:p w:rsidR="005A11F8" w:rsidRDefault="005A11F8" w:rsidP="005A11F8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  <w:jc w:val="center"/>
                        </w:pP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(d)</w:t>
                        </w:r>
                      </w:p>
                    </w:txbxContent>
                  </v:textbox>
                </v:shape>
                <v:shape id="文本框 4" o:spid="_x0000_s1103" type="#_x0000_t202" style="position:absolute;left:24715;top:43394;width:9864;height:21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gs0MUA&#10;AADcAAAADwAAAGRycy9kb3ducmV2LnhtbESPT2/CMAzF75P2HSJP2mWCFA4IFQLa+CPtAAcK4mw1&#10;Xlutcaok0PLt8WHSbrbe83s/L9eDa9WdQmw8G5iMM1DEpbcNVwYu5/1oDiomZIutZzLwoAjr1evL&#10;EnPrez7RvUiVkhCOORqoU+pyrWNZk8M49h2xaD8+OEyyhkrbgL2Eu1ZPs2ymHTYsDTV2tKmp/C1u&#10;zsBsG279iTcf28vugMeuml6/Hldj3t+GzwWoREP6N/9df1vBnwitPCMT6N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yCzQxQAAANwAAAAPAAAAAAAAAAAAAAAAAJgCAABkcnMv&#10;ZG93bnJldi54bWxQSwUGAAAAAAQABAD1AAAAigMAAAAA&#10;" stroked="f">
                  <v:textbox inset="0,0,0,0">
                    <w:txbxContent>
                      <w:p w:rsidR="005A11F8" w:rsidRDefault="005A11F8" w:rsidP="005A11F8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  <w:jc w:val="center"/>
                        </w:pP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(f)</w:t>
                        </w:r>
                      </w:p>
                    </w:txbxContent>
                  </v:textbox>
                </v:shape>
                <v:shape id="文本框 42" o:spid="_x0000_s1104" type="#_x0000_t202" style="position:absolute;left:2357;top:45492;width:32582;height:2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SJS8IA&#10;AADcAAAADwAAAGRycy9kb3ducmV2LnhtbERPS4vCMBC+C/6HMMJeRFM9yFqNsj4WPLiHqngemrEt&#10;20xKEm3990ZY2Nt8fM9ZrjtTiwc5X1lWMBknIIhzqysuFFzO36NPED4ga6wtk4IneViv+r0lptq2&#10;nNHjFAoRQ9inqKAMoUml9HlJBv3YNsSRu1lnMEToCqkdtjHc1HKaJDNpsOLYUGJD25Ly39PdKJjt&#10;3L3NeDvcXfZH/GmK6XXzvCr1Mei+FiACdeFf/Oc+6Dh/Mof3M/ECuX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hIlLwgAAANwAAAAPAAAAAAAAAAAAAAAAAJgCAABkcnMvZG93&#10;bnJldi54bWxQSwUGAAAAAAQABAD1AAAAhwMAAAAA&#10;" stroked="f">
                  <v:textbox inset="0,0,0,0">
                    <w:txbxContent>
                      <w:p w:rsidR="005A11F8" w:rsidRDefault="005A11F8" w:rsidP="005A11F8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</w:pPr>
                        <w:r w:rsidRPr="003D217C">
                          <w:rPr>
                            <w:rFonts w:ascii="Times New Roman" w:eastAsia="黑体" w:hAnsi="Times New Roman" w:cs="Times New Roman"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Fig. 8</w:t>
                        </w:r>
                        <w:r>
                          <w:rPr>
                            <w:rFonts w:ascii="Times New Roman" w:eastAsia="黑体" w:hAnsi="Times New Roman" w:cs="Times New Roman"/>
                            <w:b/>
                            <w:b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.</w:t>
                        </w: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eastAsia="黑体" w:hAnsi="Times New Roman" w:cs="Times New Roman"/>
                            <w:color w:val="FF0000"/>
                            <w:kern w:val="24"/>
                            <w:sz w:val="20"/>
                            <w:szCs w:val="20"/>
                          </w:rPr>
                          <w:t>Factors influencing ground power distribution.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A13D0" w:rsidRPr="005A11F8"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C955D02" wp14:editId="291DE2AE">
                <wp:simplePos x="0" y="0"/>
                <wp:positionH relativeFrom="column">
                  <wp:posOffset>-995412</wp:posOffset>
                </wp:positionH>
                <wp:positionV relativeFrom="paragraph">
                  <wp:posOffset>5792036</wp:posOffset>
                </wp:positionV>
                <wp:extent cx="3432704" cy="2038350"/>
                <wp:effectExtent l="0" t="0" r="0" b="0"/>
                <wp:wrapNone/>
                <wp:docPr id="101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2704" cy="2038350"/>
                          <a:chOff x="0" y="0"/>
                          <a:chExt cx="3432704" cy="2038350"/>
                        </a:xfrm>
                      </wpg:grpSpPr>
                      <wpg:grpSp>
                        <wpg:cNvPr id="102" name="组合 102"/>
                        <wpg:cNvGrpSpPr/>
                        <wpg:grpSpPr>
                          <a:xfrm>
                            <a:off x="241829" y="0"/>
                            <a:ext cx="3190875" cy="2038350"/>
                            <a:chOff x="241829" y="0"/>
                            <a:chExt cx="3063240" cy="2043895"/>
                          </a:xfrm>
                        </wpg:grpSpPr>
                        <pic:pic xmlns:pic="http://schemas.openxmlformats.org/drawingml/2006/picture">
                          <pic:nvPicPr>
                            <pic:cNvPr id="103" name="图片 103" descr="C:\Users\pc\Documents\WeChat Files\wxid_axs3o6i4wc3812\FileStorage\Temp\1715831260770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1829" y="0"/>
                              <a:ext cx="3063240" cy="1781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4" name="文本框 19"/>
                          <wps:cNvSpPr txBox="1"/>
                          <wps:spPr>
                            <a:xfrm>
                              <a:off x="241829" y="1838960"/>
                              <a:ext cx="3063240" cy="2049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5A11F8" w:rsidRDefault="005A11F8" w:rsidP="005A11F8">
                                <w:pPr>
                                  <w:pStyle w:val="a6"/>
                                  <w:tabs>
                                    <w:tab w:val="left" w:pos="400"/>
                                  </w:tabs>
                                  <w:spacing w:before="0" w:beforeAutospacing="0" w:after="0" w:afterAutospacing="0" w:line="252" w:lineRule="auto"/>
                                  <w:ind w:right="210"/>
                                </w:pPr>
                                <w:r w:rsidRPr="00006741">
                                  <w:rPr>
                                    <w:rFonts w:ascii="Times New Roman" w:eastAsia="黑体" w:hAnsi="Times New Roman" w:cs="Times New Roman"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  <w:u w:val="single"/>
                                  </w:rPr>
                                  <w:t xml:space="preserve">Fig. </w:t>
                                </w:r>
                                <w:r w:rsidRPr="00006741">
                                  <w:rPr>
                                    <w:rFonts w:ascii="Times New Roman" w:eastAsia="黑体" w:hAnsi="Times New Roman" w:cs="Times New Roman"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6.</w:t>
                                </w:r>
                                <w:r w:rsidR="00006741">
                                  <w:rPr>
                                    <w:rFonts w:ascii="Times New Roman" w:eastAsia="黑体" w:hAnsi="Times New Roman" w:cs="Times New Roman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 xml:space="preserve"> The graph of </w:t>
                                </w:r>
                                <w:r>
                                  <w:rPr>
                                    <w:rFonts w:ascii="Times New Roman" w:eastAsia="黑体" w:hAnsi="Times New Roman" w:cs="Times New Roman"/>
                                    <w:i/>
                                    <w:i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f(x).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5" name="文本框 7"/>
                        <wps:cNvSpPr txBox="1"/>
                        <wps:spPr>
                          <a:xfrm>
                            <a:off x="0" y="672042"/>
                            <a:ext cx="56324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5A11F8" w:rsidRDefault="005A11F8" w:rsidP="005A11F8">
                              <w:pPr>
                                <w:pStyle w:val="a6"/>
                                <w:spacing w:before="0" w:beforeAutospacing="0" w:after="0" w:afterAutospacing="0"/>
                                <w:ind w:right="210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i/>
                                  <w:iCs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955D02" id="组合 8" o:spid="_x0000_s1105" style="position:absolute;left:0;text-align:left;margin-left:-78.4pt;margin-top:456.05pt;width:270.3pt;height:160.5pt;z-index:251714560" coordsize="34327,20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">
                <v:group id="组合 102" o:spid="_x0000_s1106" style="position:absolute;left:2418;width:31909;height:20383" coordorigin="2418" coordsize="30632,204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FqhsMMAAADc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B7zPh&#10;Arn7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WqGwwwAAANwAAAAP&#10;AAAAAAAAAAAAAAAAAKoCAABkcnMvZG93bnJldi54bWxQSwUGAAAAAAQABAD6AAAAmgMAAAAA&#10;">
                  <v:shape id="图片 103" o:spid="_x0000_s1107" type="#_x0000_t75" style="position:absolute;left:2418;width:30632;height:17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kzbLBAAAA3AAAAA8AAABkcnMvZG93bnJldi54bWxET01rAjEQvRf8D2EEbzVbCyKrUYoiWPCi&#10;9lBv0810s+xmsibRXf+9EQq9zeN9zmLV20bcyIfKsYK3cQaCuHC64lLB12n7OgMRIrLGxjEpuFOA&#10;1XLwssBcu44PdDvGUqQQDjkqMDG2uZShMGQxjF1LnLhf5y3GBH0ptccuhdtGTrJsKi1WnBoMtrQ2&#10;VNTHq1XgLmdr1t5f998/967GGu3n5qLUaNh/zEFE6uO/+M+902l+9g7PZ9IFcvk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lkzbLBAAAA3AAAAA8AAAAAAAAAAAAAAAAAnwIA&#10;AGRycy9kb3ducmV2LnhtbFBLBQYAAAAABAAEAPcAAACNAwAAAAA=&#10;">
                    <v:imagedata r:id="rId53" o:title="1715831260770"/>
                    <v:path arrowok="t"/>
                  </v:shape>
                  <v:shape id="文本框 19" o:spid="_x0000_s1108" type="#_x0000_t202" style="position:absolute;left:2418;top:18389;width:30632;height:20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ywCMMA&#10;AADcAAAADwAAAGRycy9kb3ducmV2LnhtbERPS2vCQBC+C/0PyxR6kbppKEFSV2m1hR7qISqeh+yY&#10;BLOzYXfN4993CwVv8/E9Z7UZTSt6cr6xrOBlkYAgLq1uuFJwOn49L0H4gKyxtUwKJvKwWT/MVphr&#10;O3BB/SFUIoawz1FBHUKXS+nLmgz6he2II3exzmCI0FVSOxxiuGllmiSZNNhwbKixo21N5fVwMwqy&#10;nbsNBW/nu9PnD+67Kj1/TGelnh7H9zcQgcZwF/+7v3Wcn7zC3zPxAr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lywCMMAAADcAAAADwAAAAAAAAAAAAAAAACYAgAAZHJzL2Rv&#10;d25yZXYueG1sUEsFBgAAAAAEAAQA9QAAAIgDAAAAAA==&#10;" stroked="f">
                    <v:textbox inset="0,0,0,0">
                      <w:txbxContent>
                        <w:p w:rsidR="005A11F8" w:rsidRDefault="005A11F8" w:rsidP="005A11F8">
                          <w:pPr>
                            <w:pStyle w:val="a6"/>
                            <w:tabs>
                              <w:tab w:val="left" w:pos="400"/>
                            </w:tabs>
                            <w:spacing w:before="0" w:beforeAutospacing="0" w:after="0" w:afterAutospacing="0" w:line="252" w:lineRule="auto"/>
                            <w:ind w:right="210"/>
                          </w:pPr>
                          <w:r w:rsidRPr="00006741">
                            <w:rPr>
                              <w:rFonts w:ascii="Times New Roman" w:eastAsia="黑体" w:hAnsi="Times New Roman" w:cs="Times New Roman"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  <w:u w:val="single"/>
                            </w:rPr>
                            <w:t xml:space="preserve">Fig. </w:t>
                          </w:r>
                          <w:r w:rsidRPr="00006741">
                            <w:rPr>
                              <w:rFonts w:ascii="Times New Roman" w:eastAsia="黑体" w:hAnsi="Times New Roman" w:cs="Times New Roman"/>
                              <w:b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6.</w:t>
                          </w:r>
                          <w:r w:rsidR="00006741">
                            <w:rPr>
                              <w:rFonts w:ascii="Times New Roman" w:eastAsia="黑体" w:hAnsi="Times New Roman" w:cs="Times New Roman"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 xml:space="preserve"> The graph of </w:t>
                          </w:r>
                          <w:r>
                            <w:rPr>
                              <w:rFonts w:ascii="Times New Roman" w:eastAsia="黑体" w:hAnsi="Times New Roman" w:cs="Times New Roman"/>
                              <w:i/>
                              <w:iCs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f(x).</w:t>
                          </w:r>
                        </w:p>
                      </w:txbxContent>
                    </v:textbox>
                  </v:shape>
                </v:group>
                <v:shape id="文本框 7" o:spid="_x0000_s1109" type="#_x0000_t202" style="position:absolute;top:6720;width:5632;height:28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MRYcAA&#10;AADcAAAADwAAAGRycy9kb3ducmV2LnhtbERPTWvCQBC9F/oflhF6a3YtWCR1FbEWPPRSTe9DdpoN&#10;zc6G7Gjiv+8WBG/zeJ+z2kyhUxcaUhvZwrwwoIjr6FpuLFSnj+clqCTIDrvIZOFKCTbrx4cVli6O&#10;/EWXozQqh3Aq0YIX6UutU+0pYCpiT5y5nzgElAyHRrsBxxweOv1izKsO2HJu8NjTzlP9ezwHCyJu&#10;O79W+5AO39Pn++hNvcDK2qfZtH0DJTTJXXxzH1yebxbw/0y+QK/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qMRYcAAAADcAAAADwAAAAAAAAAAAAAAAACYAgAAZHJzL2Rvd25y&#10;ZXYueG1sUEsFBgAAAAAEAAQA9QAAAIUDAAAAAA==&#10;" filled="f" stroked="f">
                  <v:textbox style="mso-fit-shape-to-text:t">
                    <w:txbxContent>
                      <w:p w:rsidR="005A11F8" w:rsidRDefault="005A11F8" w:rsidP="005A11F8">
                        <w:pPr>
                          <w:pStyle w:val="a6"/>
                          <w:spacing w:before="0" w:beforeAutospacing="0" w:after="0" w:afterAutospacing="0"/>
                          <w:ind w:right="210"/>
                        </w:pPr>
                        <w:r>
                          <w:rPr>
                            <w:rFonts w:ascii="Times New Roman" w:eastAsia="黑体" w:hAnsi="Times New Roman" w:cs="Times New Roman"/>
                            <w:i/>
                            <w:iCs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f(x)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A13D0" w:rsidRPr="002A13D0"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352D7B8" wp14:editId="0C2A7B40">
                <wp:simplePos x="0" y="0"/>
                <wp:positionH relativeFrom="column">
                  <wp:posOffset>-709607</wp:posOffset>
                </wp:positionH>
                <wp:positionV relativeFrom="paragraph">
                  <wp:posOffset>-602553</wp:posOffset>
                </wp:positionV>
                <wp:extent cx="6497548" cy="4536015"/>
                <wp:effectExtent l="0" t="0" r="0" b="0"/>
                <wp:wrapNone/>
                <wp:docPr id="140" name="组合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7548" cy="4536015"/>
                          <a:chOff x="0" y="21597"/>
                          <a:chExt cx="6497548" cy="4536015"/>
                        </a:xfrm>
                      </wpg:grpSpPr>
                      <wpg:grpSp>
                        <wpg:cNvPr id="141" name="组合 141"/>
                        <wpg:cNvGrpSpPr/>
                        <wpg:grpSpPr>
                          <a:xfrm>
                            <a:off x="0" y="21597"/>
                            <a:ext cx="6497548" cy="4536015"/>
                            <a:chOff x="0" y="21597"/>
                            <a:chExt cx="6497548" cy="4536015"/>
                          </a:xfrm>
                        </wpg:grpSpPr>
                        <wpg:grpSp>
                          <wpg:cNvPr id="142" name="组合 142"/>
                          <wpg:cNvGrpSpPr/>
                          <wpg:grpSpPr>
                            <a:xfrm>
                              <a:off x="0" y="21597"/>
                              <a:ext cx="6497548" cy="4536015"/>
                              <a:chOff x="0" y="21597"/>
                              <a:chExt cx="6497548" cy="4536015"/>
                            </a:xfrm>
                          </wpg:grpSpPr>
                          <wpg:grpSp>
                            <wpg:cNvPr id="143" name="组合 143"/>
                            <wpg:cNvGrpSpPr/>
                            <wpg:grpSpPr>
                              <a:xfrm>
                                <a:off x="0" y="464570"/>
                                <a:ext cx="6274094" cy="4093042"/>
                                <a:chOff x="0" y="464570"/>
                                <a:chExt cx="6274627" cy="4093042"/>
                              </a:xfrm>
                            </wpg:grpSpPr>
                            <wpg:grpSp>
                              <wpg:cNvPr id="144" name="组合 144"/>
                              <wpg:cNvGrpSpPr/>
                              <wpg:grpSpPr>
                                <a:xfrm>
                                  <a:off x="0" y="464570"/>
                                  <a:ext cx="6274627" cy="4093042"/>
                                  <a:chOff x="0" y="464570"/>
                                  <a:chExt cx="6275135" cy="4185378"/>
                                </a:xfrm>
                              </wpg:grpSpPr>
                              <wpg:grpSp>
                                <wpg:cNvPr id="145" name="组合 145"/>
                                <wpg:cNvGrpSpPr/>
                                <wpg:grpSpPr>
                                  <a:xfrm>
                                    <a:off x="123131" y="464570"/>
                                    <a:ext cx="6152004" cy="3684488"/>
                                    <a:chOff x="123131" y="464570"/>
                                    <a:chExt cx="6152004" cy="3684488"/>
                                  </a:xfrm>
                                </wpg:grpSpPr>
                                <pic:pic xmlns:pic="http://schemas.openxmlformats.org/drawingml/2006/picture">
                                  <pic:nvPicPr>
                                    <pic:cNvPr id="146" name="图片 146" descr="C:\Users\pc\Desktop\DSBF文章素材\figures_DBF\2SPD_basic.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123131" y="464570"/>
                                      <a:ext cx="2892167" cy="15112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47" name="图片 147" descr="C:\Users\pc\Desktop\DSBF文章素材\figures_DBF\2Spd2_basic.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3365033" y="505700"/>
                                      <a:ext cx="2893537" cy="16151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48" name="图片 148" descr="C:\Users\pc\Desktop\DSBF文章素材\figures_DBF\4SPD_basic.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138860" y="2525650"/>
                                      <a:ext cx="2892167" cy="15514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  <pic:pic xmlns:pic="http://schemas.openxmlformats.org/drawingml/2006/picture">
                                  <pic:nvPicPr>
                                    <pic:cNvPr id="149" name="图片 149" descr="C:\Users\pc\Desktop\DSBF文章素材\figures_DBF\4Spd2_basic.png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3366270" y="2553131"/>
                                      <a:ext cx="2908865" cy="15959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wpg:grpSp>
                              <wps:wsp>
                                <wps:cNvPr id="150" name="文本框 40"/>
                                <wps:cNvSpPr txBox="1"/>
                                <wps:spPr>
                                  <a:xfrm>
                                    <a:off x="0" y="4393658"/>
                                    <a:ext cx="6030595" cy="25629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prstClr val="white"/>
                                  </a:solidFill>
                                  <a:ln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:rsidR="002A13D0" w:rsidRDefault="002A13D0" w:rsidP="002A13D0">
                                      <w:pPr>
                                        <w:pStyle w:val="a6"/>
                                        <w:tabs>
                                          <w:tab w:val="left" w:pos="400"/>
                                        </w:tabs>
                                        <w:spacing w:before="0" w:beforeAutospacing="0" w:after="0" w:afterAutospacing="0" w:line="252" w:lineRule="auto"/>
                                        <w:ind w:right="210"/>
                                        <w:jc w:val="both"/>
                                      </w:pPr>
                                      <w:r>
                                        <w:rPr>
                                          <w:rFonts w:ascii="Times New Roman" w:eastAsia="黑体" w:hAnsi="Times New Roman" w:cs="Times New Roman"/>
                                          <w:b/>
                                          <w:bCs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>Fig. 4.</w:t>
                                      </w:r>
                                      <w:r>
                                        <w:rPr>
                                          <w:rFonts w:ascii="Times New Roman" w:eastAsia="黑体" w:hAnsi="Times New Roman" w:cs="Times New Roman"/>
                                          <w:color w:val="FF0000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 Power gain distribution with fringes and spots</w:t>
                                      </w:r>
                                      <w:r>
                                        <w:rPr>
                                          <w:rFonts w:ascii="Times New Roman" w:eastAsia="黑体" w:hAnsi="Times New Roman" w:cs="Times New Roman"/>
                                          <w:color w:val="000000" w:themeColor="text1"/>
                                          <w:kern w:val="24"/>
                                          <w:sz w:val="20"/>
                                          <w:szCs w:val="20"/>
                                        </w:rPr>
                                        <w:t xml:space="preserve">. 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51" name="文本框 3"/>
                              <wps:cNvSpPr txBox="1"/>
                              <wps:spPr>
                                <a:xfrm>
                                  <a:off x="167158" y="4067772"/>
                                  <a:ext cx="3022749" cy="209403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2A13D0" w:rsidRDefault="002A13D0" w:rsidP="002A13D0">
                                    <w:pPr>
                                      <w:pStyle w:val="a6"/>
                                      <w:tabs>
                                        <w:tab w:val="left" w:pos="400"/>
                                      </w:tabs>
                                      <w:spacing w:before="0" w:beforeAutospacing="0" w:after="0" w:afterAutospacing="0" w:line="252" w:lineRule="auto"/>
                                      <w:ind w:right="210"/>
                                      <w:jc w:val="center"/>
                                    </w:pPr>
                                    <w:r>
                                      <w:rPr>
                                        <w:rFonts w:ascii="Times New Roman" w:eastAsia="黑体" w:hAnsi="Times New Roman" w:cs="Times New Roman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w:t>(c)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2" name="文本框 4"/>
                              <wps:cNvSpPr txBox="1"/>
                              <wps:spPr>
                                <a:xfrm>
                                  <a:off x="123121" y="2167690"/>
                                  <a:ext cx="3022749" cy="209403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2A13D0" w:rsidRDefault="002A13D0" w:rsidP="002A13D0">
                                    <w:pPr>
                                      <w:pStyle w:val="a6"/>
                                      <w:tabs>
                                        <w:tab w:val="left" w:pos="400"/>
                                      </w:tabs>
                                      <w:spacing w:before="0" w:beforeAutospacing="0" w:after="0" w:afterAutospacing="0" w:line="252" w:lineRule="auto"/>
                                      <w:ind w:right="210"/>
                                      <w:jc w:val="center"/>
                                    </w:pPr>
                                    <w:r>
                                      <w:rPr>
                                        <w:rFonts w:ascii="Times New Roman" w:eastAsia="黑体" w:hAnsi="Times New Roman" w:cs="Times New Roman"/>
                                        <w:color w:val="000000" w:themeColor="text1"/>
                                        <w:kern w:val="24"/>
                                        <w:sz w:val="20"/>
                                        <w:szCs w:val="20"/>
                                      </w:rPr>
                                      <w:t>(a)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53" name="文本框 15"/>
                            <wps:cNvSpPr txBox="1"/>
                            <wps:spPr>
                              <a:xfrm rot="16200000">
                                <a:off x="5527557" y="2890485"/>
                                <a:ext cx="1649730" cy="28956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2A13D0" w:rsidRDefault="002A13D0" w:rsidP="002A13D0">
                                  <w:pPr>
                                    <w:pStyle w:val="a6"/>
                                    <w:spacing w:before="0" w:beforeAutospacing="0" w:after="0" w:afterAutospacing="0"/>
                                    <w:ind w:right="210"/>
                                  </w:pPr>
                                  <w:r>
                                    <w:rPr>
                                      <w:rFonts w:ascii="Times New Roman" w:eastAsiaTheme="minorEastAsia" w:hAnsi="Times New Roman" w:cs="Times New Roman"/>
                                      <w:color w:val="000000" w:themeColor="text1"/>
                                      <w:kern w:val="24"/>
                                      <w:sz w:val="20"/>
                                      <w:szCs w:val="20"/>
                                    </w:rPr>
                                    <w:t>Power Gain(dB)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54" name="文本框 16"/>
                            <wps:cNvSpPr txBox="1"/>
                            <wps:spPr>
                              <a:xfrm rot="16200000">
                                <a:off x="5527585" y="702000"/>
                                <a:ext cx="1650365" cy="28956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txbx>
                              <w:txbxContent>
                                <w:p w:rsidR="002A13D0" w:rsidRDefault="002A13D0" w:rsidP="002A13D0">
                                  <w:pPr>
                                    <w:pStyle w:val="a6"/>
                                    <w:spacing w:before="0" w:beforeAutospacing="0" w:after="0" w:afterAutospacing="0"/>
                                    <w:ind w:right="210"/>
                                  </w:pPr>
                                  <w:r>
                                    <w:rPr>
                                      <w:rFonts w:ascii="Times New Roman" w:eastAsiaTheme="minorEastAsia" w:hAnsi="Times New Roman" w:cs="Times New Roman"/>
                                      <w:color w:val="000000" w:themeColor="text1"/>
                                      <w:kern w:val="24"/>
                                      <w:sz w:val="20"/>
                                      <w:szCs w:val="20"/>
                                    </w:rPr>
                                    <w:t>Power Gain(dB)</w:t>
                                  </w:r>
                                </w:p>
                              </w:txbxContent>
                            </wps:txbx>
                            <wps:bodyPr wrap="square" rtlCol="0">
                              <a:spAutoFit/>
                            </wps:bodyPr>
                          </wps:wsp>
                          <wps:wsp>
                            <wps:cNvPr id="155" name="矩形 155"/>
                            <wps:cNvSpPr/>
                            <wps:spPr>
                              <a:xfrm>
                                <a:off x="123111" y="706456"/>
                                <a:ext cx="127319" cy="72813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6" name="矩形 156"/>
                            <wps:cNvSpPr/>
                            <wps:spPr>
                              <a:xfrm>
                                <a:off x="123111" y="2798645"/>
                                <a:ext cx="127319" cy="72813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7" name="文本框 17"/>
                          <wps:cNvSpPr txBox="1"/>
                          <wps:spPr>
                            <a:xfrm rot="16200000">
                              <a:off x="-658296" y="2816761"/>
                              <a:ext cx="1650365" cy="2895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2A13D0" w:rsidRDefault="002A13D0" w:rsidP="002A13D0">
                                <w:pPr>
                                  <w:pStyle w:val="a6"/>
                                  <w:spacing w:before="0" w:beforeAutospacing="0" w:after="0" w:afterAutospacing="0"/>
                                  <w:ind w:right="210"/>
                                </w:pPr>
                                <w:r>
                                  <w:rPr>
                                    <w:rFonts w:ascii="Times New Roman" w:eastAsiaTheme="minorEastAsia" w:hAnsi="Times New Roman" w:cs="Times New Roman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Power Gain(dB)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58" name="文本框 21"/>
                          <wps:cNvSpPr txBox="1"/>
                          <wps:spPr>
                            <a:xfrm rot="16200000">
                              <a:off x="-675229" y="754372"/>
                              <a:ext cx="1649730" cy="28956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2A13D0" w:rsidRDefault="002A13D0" w:rsidP="002A13D0">
                                <w:pPr>
                                  <w:pStyle w:val="a6"/>
                                  <w:spacing w:before="0" w:beforeAutospacing="0" w:after="0" w:afterAutospacing="0"/>
                                  <w:ind w:right="210"/>
                                </w:pPr>
                                <w:r>
                                  <w:rPr>
                                    <w:rFonts w:ascii="Times New Roman" w:eastAsiaTheme="minorEastAsia" w:hAnsi="Times New Roman" w:cs="Times New Roman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Power Gain(dB)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159" name="文本框 4"/>
                        <wps:cNvSpPr txBox="1"/>
                        <wps:spPr>
                          <a:xfrm>
                            <a:off x="3322647" y="2155080"/>
                            <a:ext cx="3022492" cy="20940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A13D0" w:rsidRDefault="002A13D0" w:rsidP="002A13D0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(b)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文本框 160"/>
                        <wps:cNvSpPr txBox="1"/>
                        <wps:spPr>
                          <a:xfrm>
                            <a:off x="3330676" y="4078081"/>
                            <a:ext cx="3022492" cy="20940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2A13D0" w:rsidRDefault="002A13D0" w:rsidP="002A13D0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(d)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52D7B8" id="_x0000_s1110" style="position:absolute;left:0;text-align:left;margin-left:-55.85pt;margin-top:-47.45pt;width:511.6pt;height:357.15pt;z-index:251720704" coordorigin=",215" coordsize="64975,45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">
                <v:group id="组合 141" o:spid="_x0000_s1111" style="position:absolute;top:215;width:64975;height:45361" coordorigin=",215" coordsize="64975,4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uKGB8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uKGB8QAAADcAAAA&#10;DwAAAAAAAAAAAAAAAACqAgAAZHJzL2Rvd25yZXYueG1sUEsFBgAAAAAEAAQA+gAAAJsDAAAAAA==&#10;">
                  <v:group id="组合 142" o:spid="_x0000_s1112" style="position:absolute;top:215;width:64975;height:45361" coordorigin=",215" coordsize="64975,453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jAYcM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8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IwGHDCAAAA3AAAAA8A&#10;AAAAAAAAAAAAAAAAqgIAAGRycy9kb3ducmV2LnhtbFBLBQYAAAAABAAEAPoAAACZAwAAAAA=&#10;">
                    <v:group id="组合 143" o:spid="_x0000_s1113" style="position:absolute;top:4645;width:62740;height:40931" coordorigin=",4645" coordsize="62746,409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y968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H9J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y968QAAADcAAAA&#10;DwAAAAAAAAAAAAAAAACqAgAAZHJzL2Rvd25yZXYueG1sUEsFBgAAAAAEAAQA+gAAAJsDAAAAAA==&#10;">
                      <v:group id="组合 144" o:spid="_x0000_s1114" style="position:absolute;top:4645;width:62746;height:40931" coordorigin=",4645" coordsize="62751,41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KVJZ/CAAAA3AAAAA8A&#10;AAAAAAAAAAAAAAAAqgIAAGRycy9kb3ducmV2LnhtbFBLBQYAAAAABAAEAPoAAACZAwAAAAA=&#10;">
                        <v:group id="组合 145" o:spid="_x0000_s1115" style="position:absolute;left:1231;top:4645;width:61520;height:36845" coordorigin="1231,4645" coordsize="61520,368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dmABM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z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N2YAEwwAAANwAAAAP&#10;AAAAAAAAAAAAAAAAAKoCAABkcnMvZG93bnJldi54bWxQSwUGAAAAAAQABAD6AAAAmgMAAAAA&#10;">
                          <v:shape id="图片 146" o:spid="_x0000_s1116" type="#_x0000_t75" style="position:absolute;left:1231;top:4645;width:28921;height:151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eDarCAAAA3AAAAA8AAABkcnMvZG93bnJldi54bWxET0trwkAQvhf8D8sI3urGIlJSV/FRQfBQ&#10;au19yE6T2OxM2F1N9Nd3C4Xe5uN7znzZu0ZdyYda2MBknIEiLsTWXBo4fewen0GFiGyxESYDNwqw&#10;XAwe5phb6fidrsdYqhTCIUcDVYxtrnUoKnIYxtISJ+5LvMOYoC+19dilcNfopyybaYc1p4YKW9pU&#10;VHwfL85A/FxTN5GD7M/nbQj3t+np1Ysxo2G/egEVqY//4j/33qb50xn8PpMu0Is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3g2qwgAAANwAAAAPAAAAAAAAAAAAAAAAAJ8C&#10;AABkcnMvZG93bnJldi54bWxQSwUGAAAAAAQABAD3AAAAjgMAAAAA&#10;">
                            <v:imagedata r:id="rId58" o:title="2SPD_basic"/>
                            <v:path arrowok="t"/>
                          </v:shape>
                          <v:shape id="图片 147" o:spid="_x0000_s1117" type="#_x0000_t75" style="position:absolute;left:33650;top:5057;width:28935;height:16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7xbTBAAAA3AAAAA8AAABkcnMvZG93bnJldi54bWxET9uKwjAQfV/wH8II+yKausgq1Si67A3x&#10;xcsHDM3YVpNJSaLWvzcLwr7N4VxntmitEVfyoXasYDjIQBAXTtdcKjjsv/oTECEiazSOScGdAizm&#10;nZcZ5trdeEvXXSxFCuGQo4IqxiaXMhQVWQwD1xAn7ui8xZigL6X2eEvh1si3LHuXFmtODRU29FFR&#10;cd5drILR5tuvftpyvT99nsY6mIutTU+p1267nIKI1MZ/8dP9q9P80Rj+nkkXyP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p7xbTBAAAA3AAAAA8AAAAAAAAAAAAAAAAAnwIA&#10;AGRycy9kb3ducmV2LnhtbFBLBQYAAAAABAAEAPcAAACNAwAAAAA=&#10;">
                            <v:imagedata r:id="rId59" o:title="2Spd2_basic"/>
                            <v:path arrowok="t"/>
                          </v:shape>
                          <v:shape id="图片 148" o:spid="_x0000_s1118" type="#_x0000_t75" style="position:absolute;left:1388;top:25256;width:28922;height:155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ChAfGAAAA3AAAAA8AAABkcnMvZG93bnJldi54bWxEj09rwkAQxe+FfodlCl7EbKytSOoqYhHF&#10;m/YPeJtmxyRtdjZkV43f3jkIvc3w3rz3m+m8c7U6UxsqzwaGSQqKOPe24sLA58dqMAEVIrLF2jMZ&#10;uFKA+ezxYYqZ9Rfe0XkfCyUhHDI0UMbYZFqHvCSHIfENsWhH3zqMsraFti1eJNzV+jlNx9phxdJQ&#10;YkPLkvK//ckZ2G4X13f9+50ev/CAzavr/6xHfWN6T93iDVSkLv6b79cbK/gvQivPyAR6d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wKEB8YAAADcAAAADwAAAAAAAAAAAAAA&#10;AACfAgAAZHJzL2Rvd25yZXYueG1sUEsFBgAAAAAEAAQA9wAAAJIDAAAAAA==&#10;">
                            <v:imagedata r:id="rId60" o:title="4SPD_basic"/>
                            <v:path arrowok="t"/>
                          </v:shape>
                          <v:shape id="图片 149" o:spid="_x0000_s1119" type="#_x0000_t75" style="position:absolute;left:33662;top:25531;width:29089;height:15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WPdLFAAAA3AAAAA8AAABkcnMvZG93bnJldi54bWxETztvwjAQ3iv1P1hXiQWBU0QLpBgEfQiG&#10;LgQG2E7xNY4anyPbDem/rytV6nafvuct171tREc+1I4V3I8zEMSl0zVXCk7Ht9EcRIjIGhvHpOCb&#10;AqxXtzdLzLW78oG6IlYihXDIUYGJsc2lDKUhi2HsWuLEfThvMSboK6k9XlO4beQkyx6lxZpTg8GW&#10;ng2Vn8WXVfAyO/vidbE7vQ93l2n3MDTbfX9QanDXb55AROrjv/jPvddp/nQBv8+kC+Tq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Fj3SxQAAANwAAAAPAAAAAAAAAAAAAAAA&#10;AJ8CAABkcnMvZG93bnJldi54bWxQSwUGAAAAAAQABAD3AAAAkQMAAAAA&#10;">
                            <v:imagedata r:id="rId61" o:title="4Spd2_basic"/>
                            <v:path arrowok="t"/>
                          </v:shape>
                        </v:group>
                        <v:shape id="文本框 40" o:spid="_x0000_s1120" type="#_x0000_t202" style="position:absolute;top:43936;width:60305;height:25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SZFsUA&#10;AADcAAAADwAAAGRycy9kb3ducmV2LnhtbESPQWvCQBCF7wX/wzJCL6VuKlQkuorVFnrQg1Y8D9kx&#10;CWZnw+5q4r/vHARvM7w3730zX/auUTcKsfZs4GOUgSIuvK25NHD8+3mfgooJ2WLjmQzcKcJyMXiZ&#10;Y259x3u6HVKpJIRjjgaqlNpc61hU5DCOfEss2tkHh0nWUGobsJNw1+hxlk20w5qlocKW1hUVl8PV&#10;GZhswrXb8/ptc/ze4q4tx6ev+8mY12G/moFK1Ken+XH9awX/U/DlGZlAL/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1JkWxQAAANwAAAAPAAAAAAAAAAAAAAAAAJgCAABkcnMv&#10;ZG93bnJldi54bWxQSwUGAAAAAAQABAD1AAAAigMAAAAA&#10;" stroked="f">
                          <v:textbox inset="0,0,0,0">
                            <w:txbxContent>
                              <w:p w:rsidR="002A13D0" w:rsidRDefault="002A13D0" w:rsidP="002A13D0">
                                <w:pPr>
                                  <w:pStyle w:val="a6"/>
                                  <w:tabs>
                                    <w:tab w:val="left" w:pos="400"/>
                                  </w:tabs>
                                  <w:spacing w:before="0" w:beforeAutospacing="0" w:after="0" w:afterAutospacing="0" w:line="252" w:lineRule="auto"/>
                                  <w:ind w:right="210"/>
                                  <w:jc w:val="both"/>
                                </w:pPr>
                                <w:r>
                                  <w:rPr>
                                    <w:rFonts w:ascii="Times New Roman" w:eastAsia="黑体" w:hAnsi="Times New Roman" w:cs="Times New Roman"/>
                                    <w:b/>
                                    <w:bCs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>Fig. 4.</w:t>
                                </w:r>
                                <w:r>
                                  <w:rPr>
                                    <w:rFonts w:ascii="Times New Roman" w:eastAsia="黑体" w:hAnsi="Times New Roman" w:cs="Times New Roman"/>
                                    <w:color w:val="FF0000"/>
                                    <w:kern w:val="24"/>
                                    <w:sz w:val="20"/>
                                    <w:szCs w:val="20"/>
                                  </w:rPr>
                                  <w:t xml:space="preserve"> Power gain distribution with fringes and spots</w:t>
                                </w:r>
                                <w:r>
                                  <w:rPr>
                                    <w:rFonts w:ascii="Times New Roman" w:eastAsia="黑体" w:hAnsi="Times New Roman" w:cs="Times New Roman"/>
                                    <w:color w:val="000000" w:themeColor="text1"/>
                                    <w:kern w:val="24"/>
                                    <w:sz w:val="20"/>
                                    <w:szCs w:val="20"/>
                                  </w:rPr>
                                  <w:t xml:space="preserve">. </w:t>
                                </w:r>
                              </w:p>
                            </w:txbxContent>
                          </v:textbox>
                        </v:shape>
                      </v:group>
                      <v:shape id="文本框 3" o:spid="_x0000_s1121" type="#_x0000_t202" style="position:absolute;left:1671;top:40677;width:30228;height:2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g8jcIA&#10;AADcAAAADwAAAGRycy9kb3ducmV2LnhtbERPS4vCMBC+L/gfwgh7WTRVWJFqlPWx4EEPVfE8NGNb&#10;tpmUJNr6782C4G0+vufMl52pxZ2crywrGA0TEMS51RUXCs6n38EUhA/IGmvLpOBBHpaL3sccU21b&#10;zuh+DIWIIexTVFCG0KRS+rwkg35oG+LIXa0zGCJ0hdQO2xhuajlOkok0WHFsKLGhdUn53/FmFEw2&#10;7tZmvP7anLd7PDTF+LJ6XJT67Hc/MxCBuvAWv9w7Hed/j+D/mXiBX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mDyNwgAAANwAAAAPAAAAAAAAAAAAAAAAAJgCAABkcnMvZG93&#10;bnJldi54bWxQSwUGAAAAAAQABAD1AAAAhwMAAAAA&#10;" stroked="f">
                        <v:textbox inset="0,0,0,0">
                          <w:txbxContent>
                            <w:p w:rsidR="002A13D0" w:rsidRDefault="002A13D0" w:rsidP="002A13D0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(c)</w:t>
                              </w:r>
                            </w:p>
                          </w:txbxContent>
                        </v:textbox>
                      </v:shape>
                      <v:shape id="文本框 4" o:spid="_x0000_s1122" type="#_x0000_t202" style="position:absolute;left:1231;top:21676;width:30227;height:2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qi+sIA&#10;AADcAAAADwAAAGRycy9kb3ducmV2LnhtbERPS4vCMBC+C/sfwizsRTS1oEg1yq664GE9+MDz0Ixt&#10;sZmUJNr6742w4G0+vufMl52pxZ2crywrGA0TEMS51RUXCk7H38EUhA/IGmvLpOBBHpaLj94cM21b&#10;3tP9EAoRQ9hnqKAMocmk9HlJBv3QNsSRu1hnMEToCqkdtjHc1DJNkok0WHFsKLGhVUn59XAzCiZr&#10;d2v3vOqvT5s/3DVFev55nJX6+uy+ZyACdeEt/ndvdZw/TuH1TLx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SqL6wgAAANwAAAAPAAAAAAAAAAAAAAAAAJgCAABkcnMvZG93&#10;bnJldi54bWxQSwUGAAAAAAQABAD1AAAAhwMAAAAA&#10;" stroked="f">
                        <v:textbox inset="0,0,0,0">
                          <w:txbxContent>
                            <w:p w:rsidR="002A13D0" w:rsidRDefault="002A13D0" w:rsidP="002A13D0">
                              <w:pPr>
                                <w:pStyle w:val="a6"/>
                                <w:tabs>
                                  <w:tab w:val="left" w:pos="400"/>
                                </w:tabs>
                                <w:spacing w:before="0" w:beforeAutospacing="0" w:after="0" w:afterAutospacing="0" w:line="252" w:lineRule="auto"/>
                                <w:ind w:right="210"/>
                                <w:jc w:val="center"/>
                              </w:pPr>
                              <w:r>
                                <w:rPr>
                                  <w:rFonts w:ascii="Times New Roman" w:eastAsia="黑体" w:hAnsi="Times New Roman" w:cs="Times New Roman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(a)</w:t>
                              </w:r>
                            </w:p>
                          </w:txbxContent>
                        </v:textbox>
                      </v:shape>
                    </v:group>
                    <v:shape id="文本框 15" o:spid="_x0000_s1123" type="#_x0000_t202" style="position:absolute;left:55275;top:28905;width:16497;height:289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4AasEA&#10;AADcAAAADwAAAGRycy9kb3ducmV2LnhtbERPS4vCMBC+L/gfwgh7WTR1RZHaKCII4kV0u/exmT6w&#10;mZQm1uqvN8LC3ubje06y7k0tOmpdZVnBZByBIM6srrhQkP7sRgsQziNrrC2Tggc5WK8GHwnG2t75&#10;RN3ZFyKEsItRQel9E0vpspIMurFtiAOX29agD7AtpG7xHsJNLb+jaC4NVhwaSmxoW1J2Pd+Mgq98&#10;mz5+D/b4nBtKZ5dOV9PUK/U57DdLEJ56/y/+c+91mD+bwvuZcIFcv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CeAGrBAAAA3AAAAA8AAAAAAAAAAAAAAAAAmAIAAGRycy9kb3du&#10;cmV2LnhtbFBLBQYAAAAABAAEAPUAAACGAwAAAAA=&#10;" filled="f" stroked="f">
                      <v:textbox style="mso-fit-shape-to-text:t">
                        <w:txbxContent>
                          <w:p w:rsidR="002A13D0" w:rsidRDefault="002A13D0" w:rsidP="002A13D0">
                            <w:pPr>
                              <w:pStyle w:val="a6"/>
                              <w:spacing w:before="0" w:beforeAutospacing="0" w:after="0" w:afterAutospacing="0"/>
                              <w:ind w:right="210"/>
                            </w:pPr>
                            <w:r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Power Gain(dB)</w:t>
                            </w:r>
                          </w:p>
                        </w:txbxContent>
                      </v:textbox>
                    </v:shape>
                    <v:shape id="文本框 16" o:spid="_x0000_s1124" type="#_x0000_t202" style="position:absolute;left:55275;top:7019;width:16504;height:289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eYHsEA&#10;AADcAAAADwAAAGRycy9kb3ducmV2LnhtbERPTYvCMBC9L/gfwgheFk11V5FqFBEE2Yus1vvYjG2x&#10;mZQm1uqvN4LgbR7vc+bL1pSiodoVlhUMBxEI4tTqgjMFyWHTn4JwHlljaZkU3MnBctH5mmOs7Y3/&#10;qdn7TIQQdjEqyL2vYildmpNBN7AVceDOtjboA6wzqWu8hXBTylEUTaTBgkNDjhWtc0ov+6tR8H1e&#10;J/fjn909JoaS8anRxU/ilep129UMhKfWf8Rv91aH+eNfeD0TLpCL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93mB7BAAAA3AAAAA8AAAAAAAAAAAAAAAAAmAIAAGRycy9kb3du&#10;cmV2LnhtbFBLBQYAAAAABAAEAPUAAACGAwAAAAA=&#10;" filled="f" stroked="f">
                      <v:textbox style="mso-fit-shape-to-text:t">
                        <w:txbxContent>
                          <w:p w:rsidR="002A13D0" w:rsidRDefault="002A13D0" w:rsidP="002A13D0">
                            <w:pPr>
                              <w:pStyle w:val="a6"/>
                              <w:spacing w:before="0" w:beforeAutospacing="0" w:after="0" w:afterAutospacing="0"/>
                              <w:ind w:right="210"/>
                            </w:pPr>
                            <w:r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Power Gain(dB)</w:t>
                            </w:r>
                          </w:p>
                        </w:txbxContent>
                      </v:textbox>
                    </v:shape>
                    <v:rect id="矩形 155" o:spid="_x0000_s1125" style="position:absolute;left:1231;top:7064;width:1273;height:72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vII8MA&#10;AADcAAAADwAAAGRycy9kb3ducmV2LnhtbERPTWvCQBC9F/wPywi91Y2CVqOriCi10EOrgh6H7GwS&#10;zM6G7Cam/75bKPQ2j/c5q01vK9FR40vHCsajBARx5nTJuYLL+fAyB+EDssbKMSn4Jg+b9eBphal2&#10;D/6i7hRyEUPYp6igCKFOpfRZQRb9yNXEkTOusRgibHKpG3zEcFvJSZLMpMWSY0OBNe0Kyu6n1iq4&#10;GXw779/9hzSTzizKz/ZqXlulnof9dgkiUB/+xX/uo47zp1P4fSZeIN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WvII8MAAADcAAAADwAAAAAAAAAAAAAAAACYAgAAZHJzL2Rv&#10;d25yZXYueG1sUEsFBgAAAAAEAAQA9QAAAIgDAAAAAA==&#10;" fillcolor="white [3212]" strokecolor="white [3212]" strokeweight="1pt"/>
                    <v:rect id="矩形 156" o:spid="_x0000_s1126" style="position:absolute;left:1231;top:27986;width:1273;height:72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lWVMMA&#10;AADcAAAADwAAAGRycy9kb3ducmV2LnhtbERPTWvCQBC9F/wPywi91Y1CrUZXEVG00EOrgh6H7GwS&#10;zM6G7Cam/75bKPQ2j/c5y3VvK9FR40vHCsajBARx5nTJuYLLef8yA+EDssbKMSn4Jg/r1eBpial2&#10;D/6i7hRyEUPYp6igCKFOpfRZQRb9yNXEkTOusRgibHKpG3zEcFvJSZJMpcWSY0OBNW0Lyu6n1iq4&#10;GTycd+/+Q5pJZ+blZ3s1b61Sz8N+swARqA//4j/3Ucf5r1P4fSZe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blWVMMAAADcAAAADwAAAAAAAAAAAAAAAACYAgAAZHJzL2Rv&#10;d25yZXYueG1sUEsFBgAAAAAEAAQA9QAAAIgDAAAAAA==&#10;" fillcolor="white [3212]" strokecolor="white [3212]" strokeweight="1pt"/>
                  </v:group>
                  <v:shape id="文本框 17" o:spid="_x0000_s1127" type="#_x0000_t202" style="position:absolute;left:-6583;top:28167;width:16504;height:2895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UGacIA&#10;AADcAAAADwAAAGRycy9kb3ducmV2LnhtbERPS2vCQBC+F/wPywi9FN3U4oPoGiQglF6kNt7H7JgE&#10;s7Mhu82jv74rFHqbj+85u2QwteiodZVlBa/zCARxbnXFhYLs6zjbgHAeWWNtmRSM5CDZT552GGvb&#10;8yd1Z1+IEMIuRgWl900spctLMujmtiEO3M22Bn2AbSF1i30IN7VcRNFKGqw4NJTYUFpSfj9/GwUv&#10;tzQbLx/29LMylC2vna7eMq/U83Q4bEF4Gvy/+M/9rsP85Roez4QL5P4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pQZpwgAAANwAAAAPAAAAAAAAAAAAAAAAAJgCAABkcnMvZG93&#10;bnJldi54bWxQSwUGAAAAAAQABAD1AAAAhwMAAAAA&#10;" filled="f" stroked="f">
                    <v:textbox style="mso-fit-shape-to-text:t">
                      <w:txbxContent>
                        <w:p w:rsidR="002A13D0" w:rsidRDefault="002A13D0" w:rsidP="002A13D0">
                          <w:pPr>
                            <w:pStyle w:val="a6"/>
                            <w:spacing w:before="0" w:beforeAutospacing="0" w:after="0" w:afterAutospacing="0"/>
                            <w:ind w:right="210"/>
                          </w:pPr>
                          <w:r>
                            <w:rPr>
                              <w:rFonts w:ascii="Times New Roman" w:eastAsiaTheme="minorEastAsia" w:hAnsi="Times New Roman" w:cs="Times New Roman"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Power Gain(dB)</w:t>
                          </w:r>
                        </w:p>
                      </w:txbxContent>
                    </v:textbox>
                  </v:shape>
                  <v:shape id="文本框 21" o:spid="_x0000_s1128" type="#_x0000_t202" style="position:absolute;left:-6753;top:7543;width:16498;height:2896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qSG8UA&#10;AADcAAAADwAAAGRycy9kb3ducmV2LnhtbESPQWvCQBCF70L/wzJCL1I3bVFKzEaKUCi9iBrvY3ZM&#10;gtnZkN3G2F/vHAreZnhv3vsmW4+uVQP1ofFs4HWegCIuvW24MlAcvl4+QIWIbLH1TAZuFGCdP00y&#10;TK2/8o6GfayUhHBI0UAdY5dqHcqaHIa574hFO/veYZS1r7Tt8SrhrtVvSbLUDhuWhho72tRUXva/&#10;zsDsvCluxx+//Vs6KhanwTbvRTTmeTp+rkBFGuPD/H/9bQV/IbTyjEyg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OpIbxQAAANwAAAAPAAAAAAAAAAAAAAAAAJgCAABkcnMv&#10;ZG93bnJldi54bWxQSwUGAAAAAAQABAD1AAAAigMAAAAA&#10;" filled="f" stroked="f">
                    <v:textbox style="mso-fit-shape-to-text:t">
                      <w:txbxContent>
                        <w:p w:rsidR="002A13D0" w:rsidRDefault="002A13D0" w:rsidP="002A13D0">
                          <w:pPr>
                            <w:pStyle w:val="a6"/>
                            <w:spacing w:before="0" w:beforeAutospacing="0" w:after="0" w:afterAutospacing="0"/>
                            <w:ind w:right="210"/>
                          </w:pPr>
                          <w:r>
                            <w:rPr>
                              <w:rFonts w:ascii="Times New Roman" w:eastAsiaTheme="minorEastAsia" w:hAnsi="Times New Roman" w:cs="Times New Roman"/>
                              <w:color w:val="000000" w:themeColor="text1"/>
                              <w:kern w:val="24"/>
                              <w:sz w:val="20"/>
                              <w:szCs w:val="20"/>
                            </w:rPr>
                            <w:t>Power Gain(dB)</w:t>
                          </w:r>
                        </w:p>
                      </w:txbxContent>
                    </v:textbox>
                  </v:shape>
                </v:group>
                <v:shape id="文本框 4" o:spid="_x0000_s1129" type="#_x0000_t202" style="position:absolute;left:33226;top:21550;width:30225;height:2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+4wi8MA&#10;AADcAAAADwAAAGRycy9kb3ducmV2LnhtbERPS2vCQBC+F/wPywi9FN00UKnRVaxpoYd60IrnITsm&#10;wexs2F3z+PfdQqG3+fies94OphEdOV9bVvA8T0AQF1bXXCo4f3/MXkH4gKyxsUwKRvKw3Uwe1php&#10;2/ORulMoRQxhn6GCKoQ2k9IXFRn0c9sSR+5qncEQoSuldtjHcNPINEkW0mDNsaHClvYVFbfT3ShY&#10;5O7eH3n/lJ/fv/DQlunlbbwo9TgddisQgYbwL/5zf+o4/2UJv8/EC+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+4wi8MAAADcAAAADwAAAAAAAAAAAAAAAACYAgAAZHJzL2Rv&#10;d25yZXYueG1sUEsFBgAAAAAEAAQA9QAAAIgDAAAAAA==&#10;" stroked="f">
                  <v:textbox inset="0,0,0,0">
                    <w:txbxContent>
                      <w:p w:rsidR="002A13D0" w:rsidRDefault="002A13D0" w:rsidP="002A13D0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  <w:jc w:val="center"/>
                        </w:pP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(b)</w:t>
                        </w:r>
                      </w:p>
                    </w:txbxContent>
                  </v:textbox>
                </v:shape>
                <v:shape id="文本框 160" o:spid="_x0000_s1130" type="#_x0000_t202" style="position:absolute;left:33306;top:40780;width:30225;height:20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hTq8UA&#10;AADcAAAADwAAAGRycy9kb3ducmV2LnhtbESPT2/CMAzF75P2HSJP2mWCdBwq1BEQ44+0AxxgiLPV&#10;mLaicaok0PLt8WHSbrbe83s/zxaDa9WdQmw8G/gcZ6CIS28brgycfrejKaiYkC22nsnAgyIs5q8v&#10;Myys7/lA92OqlIRwLNBAnVJXaB3LmhzGse+IRbv44DDJGiptA/YS7lo9ybJcO2xYGmrsaFVTeT3e&#10;nIF8HW79gVcf69Nmh/uumpy/H2dj3t+G5ReoREP6N/9d/1jBzwVfnpEJ9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uFOrxQAAANwAAAAPAAAAAAAAAAAAAAAAAJgCAABkcnMv&#10;ZG93bnJldi54bWxQSwUGAAAAAAQABAD1AAAAigMAAAAA&#10;" stroked="f">
                  <v:textbox inset="0,0,0,0">
                    <w:txbxContent>
                      <w:p w:rsidR="002A13D0" w:rsidRDefault="002A13D0" w:rsidP="002A13D0">
                        <w:pPr>
                          <w:pStyle w:val="a6"/>
                          <w:tabs>
                            <w:tab w:val="left" w:pos="400"/>
                          </w:tabs>
                          <w:spacing w:before="0" w:beforeAutospacing="0" w:after="0" w:afterAutospacing="0" w:line="252" w:lineRule="auto"/>
                          <w:ind w:right="210"/>
                          <w:jc w:val="center"/>
                        </w:pPr>
                        <w:r>
                          <w:rPr>
                            <w:rFonts w:ascii="Times New Roman" w:eastAsia="黑体" w:hAnsi="Times New Roman" w:cs="Times New Roman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(d)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5E06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156B" w:rsidRDefault="004C156B" w:rsidP="00100F49">
      <w:r>
        <w:separator/>
      </w:r>
    </w:p>
  </w:endnote>
  <w:endnote w:type="continuationSeparator" w:id="0">
    <w:p w:rsidR="004C156B" w:rsidRDefault="004C156B" w:rsidP="00100F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156B" w:rsidRDefault="004C156B" w:rsidP="00100F49">
      <w:r>
        <w:separator/>
      </w:r>
    </w:p>
  </w:footnote>
  <w:footnote w:type="continuationSeparator" w:id="0">
    <w:p w:rsidR="004C156B" w:rsidRDefault="004C156B" w:rsidP="00100F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D30587"/>
    <w:multiLevelType w:val="hybridMultilevel"/>
    <w:tmpl w:val="2C982FE6"/>
    <w:lvl w:ilvl="0" w:tplc="7388A5B8">
      <w:start w:val="1"/>
      <w:numFmt w:val="lowerLetter"/>
      <w:lvlText w:val="(%1)"/>
      <w:lvlJc w:val="left"/>
      <w:pPr>
        <w:ind w:left="360" w:hanging="360"/>
      </w:pPr>
      <w:rPr>
        <w:rFonts w:eastAsia="黑体" w:hint="default"/>
        <w:b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0B65713"/>
    <w:multiLevelType w:val="hybridMultilevel"/>
    <w:tmpl w:val="7CB6C15A"/>
    <w:lvl w:ilvl="0" w:tplc="1C787F02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</w:lvl>
    <w:lvl w:ilvl="1" w:tplc="0B200F50" w:tentative="1">
      <w:start w:val="1"/>
      <w:numFmt w:val="lowerLetter"/>
      <w:lvlText w:val="(%2)"/>
      <w:lvlJc w:val="left"/>
      <w:pPr>
        <w:tabs>
          <w:tab w:val="num" w:pos="1440"/>
        </w:tabs>
        <w:ind w:left="1440" w:hanging="360"/>
      </w:pPr>
    </w:lvl>
    <w:lvl w:ilvl="2" w:tplc="B202860E" w:tentative="1">
      <w:start w:val="1"/>
      <w:numFmt w:val="lowerLetter"/>
      <w:lvlText w:val="(%3)"/>
      <w:lvlJc w:val="left"/>
      <w:pPr>
        <w:tabs>
          <w:tab w:val="num" w:pos="2160"/>
        </w:tabs>
        <w:ind w:left="2160" w:hanging="360"/>
      </w:pPr>
    </w:lvl>
    <w:lvl w:ilvl="3" w:tplc="4010037E" w:tentative="1">
      <w:start w:val="1"/>
      <w:numFmt w:val="lowerLetter"/>
      <w:lvlText w:val="(%4)"/>
      <w:lvlJc w:val="left"/>
      <w:pPr>
        <w:tabs>
          <w:tab w:val="num" w:pos="2880"/>
        </w:tabs>
        <w:ind w:left="2880" w:hanging="360"/>
      </w:pPr>
    </w:lvl>
    <w:lvl w:ilvl="4" w:tplc="6E5C457E" w:tentative="1">
      <w:start w:val="1"/>
      <w:numFmt w:val="lowerLetter"/>
      <w:lvlText w:val="(%5)"/>
      <w:lvlJc w:val="left"/>
      <w:pPr>
        <w:tabs>
          <w:tab w:val="num" w:pos="3600"/>
        </w:tabs>
        <w:ind w:left="3600" w:hanging="360"/>
      </w:pPr>
    </w:lvl>
    <w:lvl w:ilvl="5" w:tplc="627C949C" w:tentative="1">
      <w:start w:val="1"/>
      <w:numFmt w:val="lowerLetter"/>
      <w:lvlText w:val="(%6)"/>
      <w:lvlJc w:val="left"/>
      <w:pPr>
        <w:tabs>
          <w:tab w:val="num" w:pos="4320"/>
        </w:tabs>
        <w:ind w:left="4320" w:hanging="360"/>
      </w:pPr>
    </w:lvl>
    <w:lvl w:ilvl="6" w:tplc="9894F612" w:tentative="1">
      <w:start w:val="1"/>
      <w:numFmt w:val="lowerLetter"/>
      <w:lvlText w:val="(%7)"/>
      <w:lvlJc w:val="left"/>
      <w:pPr>
        <w:tabs>
          <w:tab w:val="num" w:pos="5040"/>
        </w:tabs>
        <w:ind w:left="5040" w:hanging="360"/>
      </w:pPr>
    </w:lvl>
    <w:lvl w:ilvl="7" w:tplc="CBB6A6CC" w:tentative="1">
      <w:start w:val="1"/>
      <w:numFmt w:val="lowerLetter"/>
      <w:lvlText w:val="(%8)"/>
      <w:lvlJc w:val="left"/>
      <w:pPr>
        <w:tabs>
          <w:tab w:val="num" w:pos="5760"/>
        </w:tabs>
        <w:ind w:left="5760" w:hanging="360"/>
      </w:pPr>
    </w:lvl>
    <w:lvl w:ilvl="8" w:tplc="8E42E64C" w:tentative="1">
      <w:start w:val="1"/>
      <w:numFmt w:val="lowerLetter"/>
      <w:lvlText w:val="(%9)"/>
      <w:lvlJc w:val="left"/>
      <w:pPr>
        <w:tabs>
          <w:tab w:val="num" w:pos="6480"/>
        </w:tabs>
        <w:ind w:left="6480" w:hanging="360"/>
      </w:pPr>
    </w:lvl>
  </w:abstractNum>
  <w:abstractNum w:abstractNumId="2">
    <w:nsid w:val="71B46115"/>
    <w:multiLevelType w:val="hybridMultilevel"/>
    <w:tmpl w:val="352E8974"/>
    <w:lvl w:ilvl="0" w:tplc="4D4E0AF8">
      <w:start w:val="1"/>
      <w:numFmt w:val="lowerLetter"/>
      <w:lvlText w:val="(%1)"/>
      <w:lvlJc w:val="left"/>
      <w:pPr>
        <w:ind w:left="360" w:hanging="360"/>
      </w:pPr>
      <w:rPr>
        <w:rFonts w:eastAsia="黑体" w:hint="default"/>
        <w:b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37E9"/>
    <w:rsid w:val="00006741"/>
    <w:rsid w:val="00016C40"/>
    <w:rsid w:val="00100F49"/>
    <w:rsid w:val="00135082"/>
    <w:rsid w:val="001A42BF"/>
    <w:rsid w:val="002A13D0"/>
    <w:rsid w:val="002A7DB1"/>
    <w:rsid w:val="002D5853"/>
    <w:rsid w:val="003D217C"/>
    <w:rsid w:val="00406587"/>
    <w:rsid w:val="004C156B"/>
    <w:rsid w:val="00555267"/>
    <w:rsid w:val="005A11F8"/>
    <w:rsid w:val="005E0638"/>
    <w:rsid w:val="00666E7A"/>
    <w:rsid w:val="00805F4F"/>
    <w:rsid w:val="009437E9"/>
    <w:rsid w:val="0099312C"/>
    <w:rsid w:val="00A50B78"/>
    <w:rsid w:val="00B1160D"/>
    <w:rsid w:val="00BF496C"/>
    <w:rsid w:val="00CA2A7F"/>
    <w:rsid w:val="00CF3973"/>
    <w:rsid w:val="00E03C77"/>
    <w:rsid w:val="00F75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393C1B2-BD15-4EAA-A245-3CE6B1564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aliases w:val="节标题"/>
    <w:basedOn w:val="a"/>
    <w:next w:val="a"/>
    <w:link w:val="1Char"/>
    <w:autoRedefine/>
    <w:uiPriority w:val="9"/>
    <w:qFormat/>
    <w:rsid w:val="0099312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aliases w:val="条标题"/>
    <w:basedOn w:val="a"/>
    <w:next w:val="a"/>
    <w:link w:val="2Char"/>
    <w:autoRedefine/>
    <w:uiPriority w:val="9"/>
    <w:semiHidden/>
    <w:unhideWhenUsed/>
    <w:qFormat/>
    <w:rsid w:val="0099312C"/>
    <w:pPr>
      <w:keepNext/>
      <w:keepLines/>
      <w:spacing w:beforeLines="50" w:before="50" w:afterLines="50" w:after="50" w:line="300" w:lineRule="auto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章标题"/>
    <w:basedOn w:val="a"/>
    <w:next w:val="a"/>
    <w:link w:val="Char"/>
    <w:autoRedefine/>
    <w:qFormat/>
    <w:rsid w:val="0099312C"/>
    <w:pPr>
      <w:spacing w:before="400" w:after="200" w:line="300" w:lineRule="auto"/>
      <w:ind w:left="663" w:rightChars="100" w:right="100"/>
      <w:jc w:val="center"/>
    </w:pPr>
    <w:rPr>
      <w:rFonts w:ascii="黑体" w:eastAsia="黑体" w:hAnsi="黑体"/>
      <w:sz w:val="36"/>
      <w:szCs w:val="44"/>
    </w:rPr>
  </w:style>
  <w:style w:type="character" w:customStyle="1" w:styleId="Char">
    <w:name w:val="章标题 Char"/>
    <w:basedOn w:val="a0"/>
    <w:link w:val="a3"/>
    <w:rsid w:val="0099312C"/>
    <w:rPr>
      <w:rFonts w:ascii="黑体" w:eastAsia="黑体" w:hAnsi="黑体"/>
      <w:sz w:val="36"/>
      <w:szCs w:val="44"/>
    </w:rPr>
  </w:style>
  <w:style w:type="paragraph" w:customStyle="1" w:styleId="10">
    <w:name w:val="章标题1"/>
    <w:basedOn w:val="a"/>
    <w:next w:val="a"/>
    <w:link w:val="1Char0"/>
    <w:autoRedefine/>
    <w:qFormat/>
    <w:rsid w:val="0099312C"/>
    <w:pPr>
      <w:spacing w:before="400" w:after="200" w:line="720" w:lineRule="auto"/>
    </w:pPr>
    <w:rPr>
      <w:rFonts w:eastAsia="黑体"/>
      <w:sz w:val="36"/>
    </w:rPr>
  </w:style>
  <w:style w:type="character" w:customStyle="1" w:styleId="1Char0">
    <w:name w:val="章标题1 Char"/>
    <w:basedOn w:val="a0"/>
    <w:link w:val="10"/>
    <w:rsid w:val="0099312C"/>
    <w:rPr>
      <w:rFonts w:eastAsia="黑体"/>
      <w:sz w:val="36"/>
    </w:rPr>
  </w:style>
  <w:style w:type="character" w:customStyle="1" w:styleId="1Char">
    <w:name w:val="标题 1 Char"/>
    <w:aliases w:val="节标题 Char"/>
    <w:basedOn w:val="a0"/>
    <w:link w:val="1"/>
    <w:uiPriority w:val="9"/>
    <w:rsid w:val="0099312C"/>
    <w:rPr>
      <w:b/>
      <w:bCs/>
      <w:kern w:val="44"/>
      <w:sz w:val="44"/>
      <w:szCs w:val="44"/>
    </w:rPr>
  </w:style>
  <w:style w:type="character" w:customStyle="1" w:styleId="2Char">
    <w:name w:val="标题 2 Char"/>
    <w:aliases w:val="条标题 Char"/>
    <w:basedOn w:val="a0"/>
    <w:link w:val="2"/>
    <w:uiPriority w:val="9"/>
    <w:semiHidden/>
    <w:rsid w:val="0099312C"/>
    <w:rPr>
      <w:rFonts w:asciiTheme="majorHAnsi" w:eastAsia="黑体" w:hAnsiTheme="majorHAnsi" w:cstheme="majorBidi"/>
      <w:bCs/>
      <w:sz w:val="28"/>
      <w:szCs w:val="32"/>
    </w:rPr>
  </w:style>
  <w:style w:type="paragraph" w:styleId="a4">
    <w:name w:val="caption"/>
    <w:basedOn w:val="a"/>
    <w:next w:val="a"/>
    <w:uiPriority w:val="35"/>
    <w:unhideWhenUsed/>
    <w:qFormat/>
    <w:rsid w:val="009437E9"/>
    <w:pPr>
      <w:widowControl/>
      <w:tabs>
        <w:tab w:val="left" w:pos="400"/>
      </w:tabs>
      <w:spacing w:line="252" w:lineRule="auto"/>
      <w:jc w:val="left"/>
    </w:pPr>
    <w:rPr>
      <w:rFonts w:asciiTheme="majorHAnsi" w:eastAsia="黑体" w:hAnsiTheme="majorHAnsi" w:cstheme="majorBidi"/>
      <w:kern w:val="0"/>
      <w:sz w:val="20"/>
      <w:szCs w:val="20"/>
      <w:lang w:eastAsia="en-US"/>
    </w:rPr>
  </w:style>
  <w:style w:type="table" w:styleId="a5">
    <w:name w:val="Table Grid"/>
    <w:basedOn w:val="a1"/>
    <w:uiPriority w:val="39"/>
    <w:rsid w:val="009437E9"/>
    <w:rPr>
      <w:rFonts w:eastAsiaTheme="minorEastAsia" w:cs="Times New Roman"/>
      <w:kern w:val="0"/>
      <w:sz w:val="20"/>
      <w:szCs w:val="20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Normal (Web)"/>
    <w:basedOn w:val="a"/>
    <w:uiPriority w:val="99"/>
    <w:unhideWhenUsed/>
    <w:qFormat/>
    <w:rsid w:val="001A42B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00F4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00F49"/>
    <w:rPr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00F4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00F49"/>
    <w:rPr>
      <w:sz w:val="18"/>
      <w:szCs w:val="18"/>
    </w:rPr>
  </w:style>
  <w:style w:type="paragraph" w:styleId="a9">
    <w:name w:val="List Paragraph"/>
    <w:basedOn w:val="a"/>
    <w:uiPriority w:val="34"/>
    <w:qFormat/>
    <w:rsid w:val="002A13D0"/>
    <w:pPr>
      <w:widowControl/>
      <w:ind w:firstLineChars="200" w:firstLine="420"/>
      <w:jc w:val="left"/>
    </w:pPr>
    <w:rPr>
      <w:rFonts w:ascii="宋体" w:hAnsi="宋体" w:cs="宋体"/>
      <w:kern w:val="0"/>
      <w:sz w:val="24"/>
      <w:szCs w:val="24"/>
    </w:rPr>
  </w:style>
  <w:style w:type="paragraph" w:styleId="aa">
    <w:name w:val="Balloon Text"/>
    <w:basedOn w:val="a"/>
    <w:link w:val="Char2"/>
    <w:uiPriority w:val="99"/>
    <w:semiHidden/>
    <w:unhideWhenUsed/>
    <w:rsid w:val="00F759EA"/>
    <w:rPr>
      <w:sz w:val="18"/>
      <w:szCs w:val="18"/>
    </w:rPr>
  </w:style>
  <w:style w:type="character" w:customStyle="1" w:styleId="Char2">
    <w:name w:val="批注框文本 Char"/>
    <w:basedOn w:val="a0"/>
    <w:link w:val="aa"/>
    <w:uiPriority w:val="99"/>
    <w:semiHidden/>
    <w:rsid w:val="00F759E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03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27542</TotalTime>
  <Pages>9</Pages>
  <Words>44</Words>
  <Characters>265</Characters>
  <Application>Microsoft Office Word</Application>
  <DocSecurity>0</DocSecurity>
  <Lines>43</Lines>
  <Paragraphs>22</Paragraphs>
  <ScaleCrop>false</ScaleCrop>
  <Company/>
  <LinksUpToDate>false</LinksUpToDate>
  <CharactersWithSpaces>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2</cp:revision>
  <dcterms:created xsi:type="dcterms:W3CDTF">2024-06-13T07:32:00Z</dcterms:created>
  <dcterms:modified xsi:type="dcterms:W3CDTF">2024-08-08T04:02:00Z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cb6f0271-df3a-47a7-8f53-962f33c40d46</vt:lpwstr>
  </property>
</Properties>
</file>